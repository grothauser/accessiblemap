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41" w:rightFromText="141" w:vertAnchor="text" w:tblpX="5733" w:tblpY="1"/>
        <w:tblOverlap w:val="never"/>
        <w:tblW w:w="0" w:type="auto"/>
        <w:tblLayout w:type="fixed"/>
        <w:tblCellMar>
          <w:left w:w="70" w:type="dxa"/>
          <w:right w:w="70" w:type="dxa"/>
        </w:tblCellMar>
        <w:tblLook w:val="0000" w:firstRow="0" w:lastRow="0" w:firstColumn="0" w:lastColumn="0" w:noHBand="0" w:noVBand="0"/>
      </w:tblPr>
      <w:tblGrid>
        <w:gridCol w:w="3472"/>
      </w:tblGrid>
      <w:tr w:rsidR="00EC5CB1" w:rsidRPr="00423D5F" w14:paraId="52357AB2" w14:textId="77777777" w:rsidTr="00423D5F">
        <w:trPr>
          <w:trHeight w:val="984"/>
        </w:trPr>
        <w:tc>
          <w:tcPr>
            <w:tcW w:w="3472" w:type="dxa"/>
            <w:vAlign w:val="center"/>
          </w:tcPr>
          <w:p w14:paraId="4EF2C326" w14:textId="1BC35FC1" w:rsidR="00EC5CB1" w:rsidRPr="00423D5F" w:rsidRDefault="00F42D21" w:rsidP="00C0772F">
            <w:bookmarkStart w:id="0" w:name="_Toc241489932"/>
            <w:r w:rsidRPr="00423D5F">
              <w:rPr>
                <w:noProof/>
                <w:lang w:eastAsia="de-CH"/>
              </w:rPr>
              <w:drawing>
                <wp:inline distT="0" distB="0" distL="0" distR="0" wp14:anchorId="59D40795" wp14:editId="422D396C">
                  <wp:extent cx="2327275" cy="914400"/>
                  <wp:effectExtent l="0" t="0" r="0" b="0"/>
                  <wp:docPr id="1" name="Picture 1" descr="HSR_Logo_RGB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SR_Logo_RGB_30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27275" cy="914400"/>
                          </a:xfrm>
                          <a:prstGeom prst="rect">
                            <a:avLst/>
                          </a:prstGeom>
                          <a:noFill/>
                          <a:ln>
                            <a:noFill/>
                          </a:ln>
                        </pic:spPr>
                      </pic:pic>
                    </a:graphicData>
                  </a:graphic>
                </wp:inline>
              </w:drawing>
            </w:r>
          </w:p>
        </w:tc>
      </w:tr>
    </w:tbl>
    <w:tbl>
      <w:tblPr>
        <w:tblpPr w:leftFromText="141" w:rightFromText="141" w:vertAnchor="text" w:tblpX="86" w:tblpY="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495"/>
      </w:tblGrid>
      <w:tr w:rsidR="00EC5CB1" w:rsidRPr="00423D5F" w14:paraId="63F89853" w14:textId="77777777" w:rsidTr="00F42D21">
        <w:trPr>
          <w:trHeight w:val="865"/>
        </w:trPr>
        <w:tc>
          <w:tcPr>
            <w:tcW w:w="3495" w:type="dxa"/>
            <w:tcBorders>
              <w:top w:val="nil"/>
              <w:left w:val="nil"/>
              <w:bottom w:val="nil"/>
              <w:right w:val="nil"/>
            </w:tcBorders>
          </w:tcPr>
          <w:p w14:paraId="68B0DC19" w14:textId="7BE4B477" w:rsidR="00EC5CB1" w:rsidRPr="00423D5F" w:rsidRDefault="00F42D21" w:rsidP="00C0772F">
            <w:r w:rsidRPr="00423D5F">
              <w:rPr>
                <w:noProof/>
                <w:lang w:eastAsia="de-CH"/>
              </w:rPr>
              <w:drawing>
                <wp:inline distT="0" distB="0" distL="0" distR="0" wp14:anchorId="72CFF05A" wp14:editId="2E449320">
                  <wp:extent cx="1456661" cy="323623"/>
                  <wp:effectExtent l="0" t="0" r="0" b="635"/>
                  <wp:docPr id="462" name="Grafik 462" descr="C:\Users\Gwenny\Dropbox\BA Accessible Map App\Grafiken\template_stadtzuerich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wenny\Dropbox\BA Accessible Map App\Grafiken\template_stadtzuerich_logo.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56719" cy="323636"/>
                          </a:xfrm>
                          <a:prstGeom prst="rect">
                            <a:avLst/>
                          </a:prstGeom>
                          <a:noFill/>
                          <a:ln>
                            <a:noFill/>
                          </a:ln>
                        </pic:spPr>
                      </pic:pic>
                    </a:graphicData>
                  </a:graphic>
                </wp:inline>
              </w:drawing>
            </w:r>
            <w:r w:rsidRPr="00423D5F">
              <w:rPr>
                <w:b/>
                <w:noProof/>
                <w:lang w:eastAsia="de-CH"/>
              </w:rPr>
              <w:drawing>
                <wp:inline distT="0" distB="0" distL="0" distR="0" wp14:anchorId="0FEC2A86" wp14:editId="722822BB">
                  <wp:extent cx="1871330" cy="567625"/>
                  <wp:effectExtent l="0" t="0" r="0" b="4445"/>
                  <wp:docPr id="2" name="Grafik 2" descr="C:\Users\Gwenny\Dropbox\BA Accessible Map App\Grafiken\logostiftu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wenny\Dropbox\BA Accessible Map App\Grafiken\logostiftung.gi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71563" cy="567696"/>
                          </a:xfrm>
                          <a:prstGeom prst="rect">
                            <a:avLst/>
                          </a:prstGeom>
                          <a:noFill/>
                          <a:ln>
                            <a:noFill/>
                          </a:ln>
                        </pic:spPr>
                      </pic:pic>
                    </a:graphicData>
                  </a:graphic>
                </wp:inline>
              </w:drawing>
            </w:r>
          </w:p>
        </w:tc>
      </w:tr>
    </w:tbl>
    <w:p w14:paraId="52F8A1E9" w14:textId="67EC8583" w:rsidR="00EC5CB1" w:rsidRPr="00423D5F" w:rsidRDefault="00EC5CB1" w:rsidP="00C0772F">
      <w:r w:rsidRPr="00423D5F">
        <w:br w:type="textWrapping" w:clear="all"/>
      </w:r>
    </w:p>
    <w:tbl>
      <w:tblPr>
        <w:tblW w:w="0" w:type="auto"/>
        <w:tblInd w:w="-68" w:type="dxa"/>
        <w:tblCellMar>
          <w:left w:w="70" w:type="dxa"/>
          <w:right w:w="70" w:type="dxa"/>
        </w:tblCellMar>
        <w:tblLook w:val="0000" w:firstRow="0" w:lastRow="0" w:firstColumn="0" w:lastColumn="0" w:noHBand="0" w:noVBand="0"/>
      </w:tblPr>
      <w:tblGrid>
        <w:gridCol w:w="9045"/>
      </w:tblGrid>
      <w:tr w:rsidR="00EC5CB1" w:rsidRPr="00423D5F" w14:paraId="23EDABF1" w14:textId="77777777" w:rsidTr="00EC5CB1">
        <w:trPr>
          <w:trHeight w:val="1411"/>
        </w:trPr>
        <w:tc>
          <w:tcPr>
            <w:tcW w:w="9045" w:type="dxa"/>
            <w:vAlign w:val="center"/>
          </w:tcPr>
          <w:p w14:paraId="276847DB" w14:textId="77777777" w:rsidR="00B16D8F" w:rsidRPr="00423D5F" w:rsidRDefault="00B16D8F" w:rsidP="00C0772F">
            <w:pPr>
              <w:rPr>
                <w:rFonts w:eastAsia="Batang"/>
              </w:rPr>
            </w:pPr>
          </w:p>
          <w:p w14:paraId="669958B9" w14:textId="13218C1F" w:rsidR="00614729" w:rsidRPr="00423D5F" w:rsidRDefault="00423D5F" w:rsidP="00C0772F">
            <w:pPr>
              <w:rPr>
                <w:sz w:val="72"/>
                <w:szCs w:val="72"/>
              </w:rPr>
            </w:pPr>
            <w:r w:rsidRPr="00423D5F">
              <w:rPr>
                <w:rFonts w:eastAsia="Batang"/>
                <w:noProof/>
                <w:lang w:eastAsia="de-CH"/>
              </w:rPr>
              <w:drawing>
                <wp:anchor distT="0" distB="0" distL="114300" distR="114300" simplePos="0" relativeHeight="251707392" behindDoc="1" locked="0" layoutInCell="1" allowOverlap="1" wp14:anchorId="758FC5B1" wp14:editId="44A5C0E3">
                  <wp:simplePos x="0" y="0"/>
                  <wp:positionH relativeFrom="column">
                    <wp:posOffset>681355</wp:posOffset>
                  </wp:positionH>
                  <wp:positionV relativeFrom="paragraph">
                    <wp:posOffset>622935</wp:posOffset>
                  </wp:positionV>
                  <wp:extent cx="4561205" cy="2372995"/>
                  <wp:effectExtent l="0" t="0" r="0" b="8255"/>
                  <wp:wrapTight wrapText="bothSides">
                    <wp:wrapPolygon edited="0">
                      <wp:start x="11818" y="0"/>
                      <wp:lineTo x="1985" y="0"/>
                      <wp:lineTo x="90" y="520"/>
                      <wp:lineTo x="0" y="6589"/>
                      <wp:lineTo x="0" y="13872"/>
                      <wp:lineTo x="90" y="21155"/>
                      <wp:lineTo x="451" y="21502"/>
                      <wp:lineTo x="2255" y="21502"/>
                      <wp:lineTo x="3067" y="21502"/>
                      <wp:lineTo x="21471" y="21328"/>
                      <wp:lineTo x="21471" y="694"/>
                      <wp:lineTo x="20929" y="520"/>
                      <wp:lineTo x="14344" y="0"/>
                      <wp:lineTo x="11818" y="0"/>
                    </wp:wrapPolygon>
                  </wp:wrapTight>
                  <wp:docPr id="41" name="Picture 41" descr="D:\Dropbox\BA Accessible Map App\Grafiken\logo_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BA Accessible Map App\Grafiken\logo_sketch.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1205" cy="2372995"/>
                          </a:xfrm>
                          <a:prstGeom prst="rect">
                            <a:avLst/>
                          </a:prstGeom>
                          <a:noFill/>
                          <a:ln>
                            <a:noFill/>
                          </a:ln>
                        </pic:spPr>
                      </pic:pic>
                    </a:graphicData>
                  </a:graphic>
                  <wp14:sizeRelH relativeFrom="page">
                    <wp14:pctWidth>0</wp14:pctWidth>
                  </wp14:sizeRelH>
                  <wp14:sizeRelV relativeFrom="page">
                    <wp14:pctHeight>0</wp14:pctHeight>
                  </wp14:sizeRelV>
                </wp:anchor>
              </w:drawing>
            </w:r>
            <w:r w:rsidR="00EC5CB1" w:rsidRPr="00423D5F">
              <w:rPr>
                <w:rFonts w:eastAsia="Batang"/>
              </w:rPr>
              <w:t>Accessible Map App</w:t>
            </w:r>
            <w:r w:rsidR="00D741F3" w:rsidRPr="00423D5F">
              <w:rPr>
                <w:rFonts w:eastAsia="Batang"/>
                <w:sz w:val="72"/>
                <w:szCs w:val="72"/>
              </w:rPr>
              <w:br/>
            </w:r>
            <w:r w:rsidR="00D741F3" w:rsidRPr="00423D5F">
              <w:rPr>
                <w:rFonts w:eastAsia="Batang"/>
                <w:sz w:val="10"/>
                <w:szCs w:val="10"/>
              </w:rPr>
              <w:br/>
            </w:r>
            <w:r w:rsidR="00C8754D" w:rsidRPr="00423D5F">
              <w:rPr>
                <w:rFonts w:eastAsia="Batang"/>
                <w:sz w:val="10"/>
                <w:szCs w:val="10"/>
              </w:rPr>
              <w:t xml:space="preserve">              </w:t>
            </w:r>
          </w:p>
        </w:tc>
      </w:tr>
    </w:tbl>
    <w:p w14:paraId="6FEA0441" w14:textId="77777777" w:rsidR="00B16D8F" w:rsidRPr="00423D5F" w:rsidRDefault="00B16D8F" w:rsidP="00C0772F"/>
    <w:p w14:paraId="7FB22B4B" w14:textId="77777777" w:rsidR="00EC5CB1" w:rsidRPr="00423D5F" w:rsidRDefault="00EC5CB1" w:rsidP="00C0772F">
      <w:r w:rsidRPr="00423D5F">
        <w:t>Bachelorarbeit</w:t>
      </w:r>
    </w:p>
    <w:p w14:paraId="7133DBD9" w14:textId="77777777" w:rsidR="00EC5CB1" w:rsidRPr="00423D5F" w:rsidRDefault="00EC5CB1" w:rsidP="00C0772F">
      <w:r w:rsidRPr="00423D5F">
        <w:t>Abteilung Informatik</w:t>
      </w:r>
    </w:p>
    <w:p w14:paraId="6D85FA8E" w14:textId="77777777" w:rsidR="00EC5CB1" w:rsidRPr="00423D5F" w:rsidRDefault="00B16D8F" w:rsidP="00C0772F">
      <w:r w:rsidRPr="00423D5F">
        <w:t>H</w:t>
      </w:r>
      <w:r w:rsidR="00EC5CB1" w:rsidRPr="00423D5F">
        <w:t>ochschule für Technik Rapperswil</w:t>
      </w:r>
    </w:p>
    <w:tbl>
      <w:tblPr>
        <w:tblW w:w="0" w:type="auto"/>
        <w:tblInd w:w="-68" w:type="dxa"/>
        <w:tblCellMar>
          <w:left w:w="70" w:type="dxa"/>
          <w:right w:w="70" w:type="dxa"/>
        </w:tblCellMar>
        <w:tblLook w:val="0000" w:firstRow="0" w:lastRow="0" w:firstColumn="0" w:lastColumn="0" w:noHBand="0" w:noVBand="0"/>
      </w:tblPr>
      <w:tblGrid>
        <w:gridCol w:w="9069"/>
      </w:tblGrid>
      <w:tr w:rsidR="00423D5F" w:rsidRPr="00423D5F" w14:paraId="35CC6C99" w14:textId="77777777" w:rsidTr="00EC5CB1">
        <w:trPr>
          <w:trHeight w:val="521"/>
        </w:trPr>
        <w:tc>
          <w:tcPr>
            <w:tcW w:w="9069" w:type="dxa"/>
            <w:vAlign w:val="center"/>
          </w:tcPr>
          <w:p w14:paraId="47EA1AFD" w14:textId="77777777" w:rsidR="00EC5CB1" w:rsidRPr="00423D5F" w:rsidRDefault="00EC5CB1" w:rsidP="00C0772F">
            <w:r w:rsidRPr="00423D5F">
              <w:t>Herbstsemester 2013</w:t>
            </w:r>
          </w:p>
          <w:p w14:paraId="7B1A2A0F" w14:textId="77777777" w:rsidR="00614729" w:rsidRPr="00423D5F" w:rsidRDefault="00614729" w:rsidP="00C0772F"/>
        </w:tc>
      </w:tr>
      <w:tr w:rsidR="00B16D8F" w:rsidRPr="00423D5F" w14:paraId="02732877" w14:textId="77777777" w:rsidTr="00EC5CB1">
        <w:trPr>
          <w:trHeight w:val="521"/>
        </w:trPr>
        <w:tc>
          <w:tcPr>
            <w:tcW w:w="9069" w:type="dxa"/>
            <w:vAlign w:val="center"/>
          </w:tcPr>
          <w:p w14:paraId="7E6EF9D4" w14:textId="77777777" w:rsidR="00B16D8F" w:rsidRPr="00423D5F" w:rsidRDefault="00B16D8F" w:rsidP="00C0772F"/>
        </w:tc>
      </w:tr>
    </w:tbl>
    <w:p w14:paraId="16E406D2" w14:textId="77777777" w:rsidR="007E093D" w:rsidRPr="00423D5F" w:rsidRDefault="007E093D" w:rsidP="00C0772F"/>
    <w:p w14:paraId="44E65280" w14:textId="77777777" w:rsidR="007E093D" w:rsidRPr="00423D5F" w:rsidRDefault="007E093D" w:rsidP="00C0772F"/>
    <w:p w14:paraId="52F7C96C" w14:textId="77777777" w:rsidR="007E093D" w:rsidRPr="00423D5F" w:rsidRDefault="007E093D" w:rsidP="00C0772F"/>
    <w:p w14:paraId="06F714AC" w14:textId="77777777" w:rsidR="00B16D8F" w:rsidRPr="00423D5F" w:rsidRDefault="00B16D8F" w:rsidP="00C0772F"/>
    <w:p w14:paraId="4FE0B531" w14:textId="77777777" w:rsidR="007E093D" w:rsidRPr="00423D5F" w:rsidRDefault="007E093D" w:rsidP="00C0772F"/>
    <w:p w14:paraId="7A94072B" w14:textId="77777777" w:rsidR="007E093D" w:rsidRPr="00423D5F" w:rsidRDefault="007E093D" w:rsidP="00C0772F"/>
    <w:p w14:paraId="5B31D739" w14:textId="77777777" w:rsidR="00423D5F" w:rsidRPr="00423D5F" w:rsidRDefault="00423D5F" w:rsidP="00C0772F"/>
    <w:p w14:paraId="6F119EB7" w14:textId="77777777" w:rsidR="00423D5F" w:rsidRPr="00423D5F" w:rsidRDefault="00423D5F" w:rsidP="00C0772F"/>
    <w:p w14:paraId="1202D396" w14:textId="77777777" w:rsidR="00423D5F" w:rsidRPr="00423D5F" w:rsidRDefault="00423D5F" w:rsidP="00C0772F"/>
    <w:p w14:paraId="1BE3EBD1" w14:textId="7DE34526" w:rsidR="00EC5CB1" w:rsidRPr="00423D5F" w:rsidRDefault="00423D5F" w:rsidP="00C0772F">
      <w:r w:rsidRPr="00423D5F">
        <w:t>Autorinnen</w:t>
      </w:r>
      <w:r w:rsidR="00EC5CB1" w:rsidRPr="00423D5F">
        <w:t xml:space="preserve">: </w:t>
      </w:r>
      <w:r w:rsidR="00614729" w:rsidRPr="00423D5F">
        <w:tab/>
      </w:r>
      <w:r w:rsidR="00EC5CB1" w:rsidRPr="00423D5F">
        <w:t>Gwendoline Rothauser, Julia Schmucki</w:t>
      </w:r>
    </w:p>
    <w:p w14:paraId="11DA79AF" w14:textId="77777777" w:rsidR="00EC5CB1" w:rsidRPr="00423D5F" w:rsidRDefault="00240303" w:rsidP="00C0772F">
      <w:r w:rsidRPr="00423D5F">
        <w:t xml:space="preserve">Betreuer: </w:t>
      </w:r>
      <w:r w:rsidRPr="00423D5F">
        <w:tab/>
      </w:r>
      <w:r w:rsidRPr="00423D5F">
        <w:tab/>
      </w:r>
      <w:r w:rsidR="00EC5CB1" w:rsidRPr="00423D5F">
        <w:t>S</w:t>
      </w:r>
      <w:r w:rsidRPr="00423D5F">
        <w:t>tefan</w:t>
      </w:r>
      <w:r w:rsidR="00EC5CB1" w:rsidRPr="00423D5F">
        <w:t xml:space="preserve"> Keller</w:t>
      </w:r>
    </w:p>
    <w:p w14:paraId="057AF05D" w14:textId="7A6B55D3" w:rsidR="00EC5CB1" w:rsidRPr="00423D5F" w:rsidRDefault="00EC5CB1" w:rsidP="00C0772F">
      <w:r w:rsidRPr="00423D5F">
        <w:t xml:space="preserve">Projektpartner: </w:t>
      </w:r>
      <w:r w:rsidRPr="00423D5F">
        <w:tab/>
      </w:r>
      <w:r w:rsidR="001C7749" w:rsidRPr="00423D5F">
        <w:t>Stadt Zürich</w:t>
      </w:r>
      <w:r w:rsidR="00240303" w:rsidRPr="00423D5F">
        <w:t xml:space="preserve">, Stiftung </w:t>
      </w:r>
      <w:r w:rsidR="00423D5F" w:rsidRPr="00423D5F">
        <w:t>„</w:t>
      </w:r>
      <w:r w:rsidR="00240303" w:rsidRPr="00423D5F">
        <w:t>Zugang für alle</w:t>
      </w:r>
      <w:r w:rsidR="00423D5F" w:rsidRPr="00423D5F">
        <w:t>“</w:t>
      </w:r>
    </w:p>
    <w:p w14:paraId="5863E5B1" w14:textId="77777777" w:rsidR="00EC5CB1" w:rsidRPr="00423D5F" w:rsidRDefault="00EC5CB1" w:rsidP="00C0772F">
      <w:r w:rsidRPr="00423D5F">
        <w:t xml:space="preserve">Experte: </w:t>
      </w:r>
      <w:r w:rsidRPr="00423D5F">
        <w:tab/>
      </w:r>
      <w:r w:rsidRPr="00423D5F">
        <w:tab/>
      </w:r>
      <w:r w:rsidR="001C7749" w:rsidRPr="00423D5F">
        <w:t>C</w:t>
      </w:r>
      <w:r w:rsidR="00240303" w:rsidRPr="00423D5F">
        <w:t>laude</w:t>
      </w:r>
      <w:r w:rsidR="001C7749" w:rsidRPr="00423D5F">
        <w:t xml:space="preserve"> Eisenhut</w:t>
      </w:r>
    </w:p>
    <w:p w14:paraId="0B6FA333" w14:textId="3B852E6F" w:rsidR="00D741F3" w:rsidRPr="00423D5F" w:rsidRDefault="00EC5CB1" w:rsidP="00C0772F">
      <w:r w:rsidRPr="00423D5F">
        <w:lastRenderedPageBreak/>
        <w:t xml:space="preserve">Gegenleser: </w:t>
      </w:r>
      <w:r w:rsidR="00614729" w:rsidRPr="00423D5F">
        <w:tab/>
      </w:r>
      <w:r w:rsidR="0011618F" w:rsidRPr="00423D5F">
        <w:tab/>
      </w:r>
      <w:r w:rsidR="00240303" w:rsidRPr="00423D5F">
        <w:t>Eduard</w:t>
      </w:r>
      <w:r w:rsidR="001C7749" w:rsidRPr="00423D5F">
        <w:t xml:space="preserve"> Glatz </w:t>
      </w:r>
      <w:r w:rsidR="00D741F3" w:rsidRPr="00423D5F">
        <w:br w:type="page"/>
      </w:r>
    </w:p>
    <w:p w14:paraId="54D4A495" w14:textId="77777777" w:rsidR="00240303" w:rsidRPr="00423D5F" w:rsidRDefault="00240303" w:rsidP="00C0772F">
      <w:r w:rsidRPr="00423D5F">
        <w:lastRenderedPageBreak/>
        <w:t xml:space="preserve">Impressum </w:t>
      </w:r>
    </w:p>
    <w:p w14:paraId="7CBAC5C9" w14:textId="77777777" w:rsidR="00240303" w:rsidRPr="00423D5F" w:rsidRDefault="006C37F0" w:rsidP="00C0772F">
      <w:r w:rsidRPr="00423D5F">
        <w:t xml:space="preserve">Studentin 1 :   </w:t>
      </w:r>
      <w:r w:rsidR="00240303" w:rsidRPr="00423D5F">
        <w:t>Name: Gwendoline Rothauser</w:t>
      </w:r>
    </w:p>
    <w:p w14:paraId="2442B22C" w14:textId="77777777" w:rsidR="00240303" w:rsidRPr="00423D5F" w:rsidRDefault="00126A67" w:rsidP="00C0772F">
      <w:r w:rsidRPr="00423D5F">
        <w:tab/>
      </w:r>
      <w:r w:rsidR="00240303" w:rsidRPr="00423D5F">
        <w:t>E-Mail: g.rothauser@gmx.ch</w:t>
      </w:r>
    </w:p>
    <w:p w14:paraId="2DBA0918" w14:textId="77777777" w:rsidR="00240303" w:rsidRPr="00423D5F" w:rsidRDefault="00240303" w:rsidP="00C0772F">
      <w:r w:rsidRPr="00423D5F">
        <w:t xml:space="preserve">Studentin 2 : </w:t>
      </w:r>
      <w:r w:rsidRPr="00423D5F">
        <w:tab/>
        <w:t>Name: Julia Schmucki</w:t>
      </w:r>
    </w:p>
    <w:p w14:paraId="54FB9FA8" w14:textId="77777777" w:rsidR="00240303" w:rsidRPr="00423D5F" w:rsidRDefault="00126A67" w:rsidP="00C0772F">
      <w:r w:rsidRPr="00423D5F">
        <w:tab/>
      </w:r>
      <w:r w:rsidR="00240303" w:rsidRPr="00423D5F">
        <w:t xml:space="preserve">E-Mail: </w:t>
      </w:r>
      <w:r w:rsidR="00043193" w:rsidRPr="00423D5F">
        <w:t xml:space="preserve">jschmucki_89@hotmail.com </w:t>
      </w:r>
    </w:p>
    <w:p w14:paraId="5428C3E0" w14:textId="77777777" w:rsidR="00240303" w:rsidRPr="00423D5F" w:rsidRDefault="00240303" w:rsidP="00C0772F">
      <w:r w:rsidRPr="00423D5F">
        <w:t>Betreuer :</w:t>
      </w:r>
      <w:r w:rsidRPr="00423D5F">
        <w:tab/>
        <w:t>Name: Stefan Keller</w:t>
      </w:r>
    </w:p>
    <w:p w14:paraId="3AEF4C08" w14:textId="77E4B37D" w:rsidR="00240303" w:rsidRPr="00423D5F" w:rsidRDefault="00423D5F" w:rsidP="00C0772F">
      <w:r w:rsidRPr="00423D5F">
        <w:tab/>
        <w:t xml:space="preserve">E-Mail: </w:t>
      </w:r>
      <w:r w:rsidR="00546359" w:rsidRPr="00423D5F">
        <w:t xml:space="preserve">sfkeller@hsr.ch </w:t>
      </w:r>
    </w:p>
    <w:p w14:paraId="094498B7" w14:textId="77777777" w:rsidR="00240303" w:rsidRPr="00423D5F" w:rsidRDefault="00240303" w:rsidP="00C0772F">
      <w:r w:rsidRPr="00423D5F">
        <w:t>Experte :</w:t>
      </w:r>
      <w:r w:rsidRPr="00423D5F">
        <w:tab/>
        <w:t>Name: Claude Eisenhut</w:t>
      </w:r>
    </w:p>
    <w:p w14:paraId="27A354BC" w14:textId="77777777" w:rsidR="00240303" w:rsidRPr="00423D5F" w:rsidRDefault="00741C44" w:rsidP="00C0772F">
      <w:r w:rsidRPr="00423D5F">
        <w:tab/>
        <w:t xml:space="preserve">E-Mail: ce@eisenhutinformatik.ch </w:t>
      </w:r>
    </w:p>
    <w:p w14:paraId="3FF6893D" w14:textId="77777777" w:rsidR="00240303" w:rsidRPr="00423D5F" w:rsidRDefault="00240303" w:rsidP="00C0772F">
      <w:r w:rsidRPr="00423D5F">
        <w:t>Gegenleser :</w:t>
      </w:r>
      <w:r w:rsidRPr="00423D5F">
        <w:tab/>
        <w:t>Name: Eduard Glatz</w:t>
      </w:r>
    </w:p>
    <w:p w14:paraId="6FFBB3F0" w14:textId="77777777" w:rsidR="00240303" w:rsidRPr="00423D5F" w:rsidRDefault="00240303" w:rsidP="00C0772F">
      <w:r w:rsidRPr="00423D5F">
        <w:tab/>
        <w:t xml:space="preserve">E-Mail: </w:t>
      </w:r>
      <w:r w:rsidR="00546359" w:rsidRPr="00423D5F">
        <w:t xml:space="preserve">eglatz@hsr.ch </w:t>
      </w:r>
    </w:p>
    <w:p w14:paraId="2632E2AB" w14:textId="77777777" w:rsidR="00AB0221" w:rsidRPr="00423D5F" w:rsidRDefault="00AB0221" w:rsidP="00C0772F">
      <w:r w:rsidRPr="00423D5F">
        <w:t>Revision</w:t>
      </w:r>
    </w:p>
    <w:tbl>
      <w:tblPr>
        <w:tblStyle w:val="LightGrid-Accent1"/>
        <w:tblW w:w="9072" w:type="dxa"/>
        <w:tblInd w:w="108" w:type="dxa"/>
        <w:tblLook w:val="04A0" w:firstRow="1" w:lastRow="0" w:firstColumn="1" w:lastColumn="0" w:noHBand="0" w:noVBand="1"/>
      </w:tblPr>
      <w:tblGrid>
        <w:gridCol w:w="3070"/>
        <w:gridCol w:w="3071"/>
        <w:gridCol w:w="2931"/>
      </w:tblGrid>
      <w:tr w:rsidR="00AB0221" w:rsidRPr="00423D5F" w14:paraId="21A54404" w14:textId="77777777" w:rsidTr="006D2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092E83EE" w14:textId="77777777" w:rsidR="00AB0221" w:rsidRPr="00423D5F" w:rsidRDefault="00AB0221" w:rsidP="00C0772F">
            <w:r w:rsidRPr="00423D5F">
              <w:t>Datum</w:t>
            </w:r>
          </w:p>
        </w:tc>
        <w:tc>
          <w:tcPr>
            <w:tcW w:w="3071" w:type="dxa"/>
          </w:tcPr>
          <w:p w14:paraId="5887F1B7" w14:textId="77777777" w:rsidR="00AB0221" w:rsidRPr="00423D5F" w:rsidRDefault="00AB0221" w:rsidP="00C0772F">
            <w:pPr>
              <w:cnfStyle w:val="100000000000" w:firstRow="1" w:lastRow="0" w:firstColumn="0" w:lastColumn="0" w:oddVBand="0" w:evenVBand="0" w:oddHBand="0" w:evenHBand="0" w:firstRowFirstColumn="0" w:firstRowLastColumn="0" w:lastRowFirstColumn="0" w:lastRowLastColumn="0"/>
            </w:pPr>
            <w:r w:rsidRPr="00423D5F">
              <w:t>Person</w:t>
            </w:r>
          </w:p>
        </w:tc>
        <w:tc>
          <w:tcPr>
            <w:tcW w:w="2931" w:type="dxa"/>
          </w:tcPr>
          <w:p w14:paraId="7250D26B" w14:textId="77777777" w:rsidR="00AB0221" w:rsidRPr="00423D5F" w:rsidRDefault="00067F6D" w:rsidP="00C0772F">
            <w:pPr>
              <w:cnfStyle w:val="100000000000" w:firstRow="1" w:lastRow="0" w:firstColumn="0" w:lastColumn="0" w:oddVBand="0" w:evenVBand="0" w:oddHBand="0" w:evenHBand="0" w:firstRowFirstColumn="0" w:firstRowLastColumn="0" w:lastRowFirstColumn="0" w:lastRowLastColumn="0"/>
            </w:pPr>
            <w:r w:rsidRPr="00423D5F">
              <w:t>Bearbeiteter Teil</w:t>
            </w:r>
          </w:p>
        </w:tc>
      </w:tr>
      <w:tr w:rsidR="00AB0221" w:rsidRPr="00423D5F" w14:paraId="22E94D73" w14:textId="77777777" w:rsidTr="006D2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5C2F0BB8" w14:textId="77777777" w:rsidR="00AB0221" w:rsidRPr="00423D5F" w:rsidRDefault="00395052" w:rsidP="00C0772F">
            <w:r w:rsidRPr="00423D5F">
              <w:t>30.09.2013</w:t>
            </w:r>
          </w:p>
        </w:tc>
        <w:tc>
          <w:tcPr>
            <w:tcW w:w="3071" w:type="dxa"/>
          </w:tcPr>
          <w:p w14:paraId="13E16983" w14:textId="77777777" w:rsidR="00AB0221" w:rsidRPr="00423D5F" w:rsidRDefault="00395052" w:rsidP="00C0772F">
            <w:pPr>
              <w:cnfStyle w:val="000000100000" w:firstRow="0" w:lastRow="0" w:firstColumn="0" w:lastColumn="0" w:oddVBand="0" w:evenVBand="0" w:oddHBand="1" w:evenHBand="0" w:firstRowFirstColumn="0" w:firstRowLastColumn="0" w:lastRowFirstColumn="0" w:lastRowLastColumn="0"/>
            </w:pPr>
            <w:r w:rsidRPr="00423D5F">
              <w:t>Julia Schmucki</w:t>
            </w:r>
          </w:p>
        </w:tc>
        <w:tc>
          <w:tcPr>
            <w:tcW w:w="2931" w:type="dxa"/>
          </w:tcPr>
          <w:p w14:paraId="49998DFF" w14:textId="77777777" w:rsidR="00AB0221" w:rsidRPr="00423D5F" w:rsidRDefault="00395052" w:rsidP="00C0772F">
            <w:pPr>
              <w:cnfStyle w:val="000000100000" w:firstRow="0" w:lastRow="0" w:firstColumn="0" w:lastColumn="0" w:oddVBand="0" w:evenVBand="0" w:oddHBand="1" w:evenHBand="0" w:firstRowFirstColumn="0" w:firstRowLastColumn="0" w:lastRowFirstColumn="0" w:lastRowLastColumn="0"/>
            </w:pPr>
            <w:r w:rsidRPr="00423D5F">
              <w:t>Analyse bestehende Apps</w:t>
            </w:r>
          </w:p>
        </w:tc>
      </w:tr>
      <w:tr w:rsidR="00AB0221" w:rsidRPr="00423D5F" w14:paraId="38EBB79A" w14:textId="77777777" w:rsidTr="006D24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B4CF823" w14:textId="77777777" w:rsidR="00AB0221" w:rsidRPr="00423D5F" w:rsidRDefault="00AB0221" w:rsidP="00C0772F">
            <w:r w:rsidRPr="00423D5F">
              <w:t>15.10.2013</w:t>
            </w:r>
          </w:p>
        </w:tc>
        <w:tc>
          <w:tcPr>
            <w:tcW w:w="3071" w:type="dxa"/>
          </w:tcPr>
          <w:p w14:paraId="02D83BDF" w14:textId="77777777" w:rsidR="00AB0221" w:rsidRPr="00423D5F" w:rsidRDefault="00AB0221" w:rsidP="00C0772F">
            <w:pPr>
              <w:cnfStyle w:val="000000010000" w:firstRow="0" w:lastRow="0" w:firstColumn="0" w:lastColumn="0" w:oddVBand="0" w:evenVBand="0" w:oddHBand="0" w:evenHBand="1" w:firstRowFirstColumn="0" w:firstRowLastColumn="0" w:lastRowFirstColumn="0" w:lastRowLastColumn="0"/>
            </w:pPr>
            <w:r w:rsidRPr="00423D5F">
              <w:t>Gwendoline Rothauser</w:t>
            </w:r>
          </w:p>
        </w:tc>
        <w:tc>
          <w:tcPr>
            <w:tcW w:w="2931" w:type="dxa"/>
          </w:tcPr>
          <w:p w14:paraId="3C7D95E1" w14:textId="77777777" w:rsidR="00AB0221" w:rsidRPr="00423D5F" w:rsidRDefault="00AB0221" w:rsidP="00C0772F">
            <w:pPr>
              <w:cnfStyle w:val="000000010000" w:firstRow="0" w:lastRow="0" w:firstColumn="0" w:lastColumn="0" w:oddVBand="0" w:evenVBand="0" w:oddHBand="0" w:evenHBand="1" w:firstRowFirstColumn="0" w:firstRowLastColumn="0" w:lastRowFirstColumn="0" w:lastRowLastColumn="0"/>
            </w:pPr>
            <w:r w:rsidRPr="00423D5F">
              <w:t>Analyse Fussgänger Routing erfasst</w:t>
            </w:r>
          </w:p>
        </w:tc>
      </w:tr>
      <w:tr w:rsidR="00AB0221" w:rsidRPr="00423D5F" w14:paraId="1AB73180" w14:textId="77777777" w:rsidTr="006D2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45EF57C7" w14:textId="77777777" w:rsidR="00AB0221" w:rsidRPr="00423D5F" w:rsidRDefault="00002A1F" w:rsidP="00C0772F">
            <w:r w:rsidRPr="00423D5F">
              <w:t>25</w:t>
            </w:r>
            <w:r w:rsidR="00AB0221" w:rsidRPr="00423D5F">
              <w:t>.11.2013</w:t>
            </w:r>
          </w:p>
        </w:tc>
        <w:tc>
          <w:tcPr>
            <w:tcW w:w="3071" w:type="dxa"/>
          </w:tcPr>
          <w:p w14:paraId="0A07360D" w14:textId="77777777" w:rsidR="00AB0221" w:rsidRPr="00423D5F" w:rsidRDefault="00395052" w:rsidP="00C0772F">
            <w:pPr>
              <w:cnfStyle w:val="000000100000" w:firstRow="0" w:lastRow="0" w:firstColumn="0" w:lastColumn="0" w:oddVBand="0" w:evenVBand="0" w:oddHBand="1" w:evenHBand="0" w:firstRowFirstColumn="0" w:firstRowLastColumn="0" w:lastRowFirstColumn="0" w:lastRowLastColumn="0"/>
            </w:pPr>
            <w:r w:rsidRPr="00423D5F">
              <w:t>Julia Schmucki</w:t>
            </w:r>
          </w:p>
        </w:tc>
        <w:tc>
          <w:tcPr>
            <w:tcW w:w="2931" w:type="dxa"/>
          </w:tcPr>
          <w:p w14:paraId="51B15282" w14:textId="77777777" w:rsidR="00AB0221" w:rsidRPr="00423D5F" w:rsidRDefault="00395052" w:rsidP="00C0772F">
            <w:pPr>
              <w:cnfStyle w:val="000000100000" w:firstRow="0" w:lastRow="0" w:firstColumn="0" w:lastColumn="0" w:oddVBand="0" w:evenVBand="0" w:oddHBand="1" w:evenHBand="0" w:firstRowFirstColumn="0" w:firstRowLastColumn="0" w:lastRowFirstColumn="0" w:lastRowLastColumn="0"/>
            </w:pPr>
            <w:r w:rsidRPr="00423D5F">
              <w:t>Abstract</w:t>
            </w:r>
            <w:r w:rsidR="00002A1F" w:rsidRPr="00423D5F">
              <w:t>, Stand der Technik</w:t>
            </w:r>
            <w:r w:rsidR="00002A1F" w:rsidRPr="00423D5F">
              <w:tab/>
            </w:r>
          </w:p>
        </w:tc>
      </w:tr>
      <w:tr w:rsidR="00002A1F" w:rsidRPr="00423D5F" w14:paraId="7E8382E3" w14:textId="77777777" w:rsidTr="006D24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00F2C10A" w14:textId="77777777" w:rsidR="00002A1F" w:rsidRPr="00423D5F" w:rsidRDefault="00002A1F" w:rsidP="00C0772F">
            <w:r w:rsidRPr="00423D5F">
              <w:t>28.11.2013</w:t>
            </w:r>
          </w:p>
        </w:tc>
        <w:tc>
          <w:tcPr>
            <w:tcW w:w="3071" w:type="dxa"/>
          </w:tcPr>
          <w:p w14:paraId="7BE43F52" w14:textId="77777777" w:rsidR="00002A1F" w:rsidRPr="00423D5F" w:rsidRDefault="00002A1F" w:rsidP="00C0772F">
            <w:pPr>
              <w:cnfStyle w:val="000000010000" w:firstRow="0" w:lastRow="0" w:firstColumn="0" w:lastColumn="0" w:oddVBand="0" w:evenVBand="0" w:oddHBand="0" w:evenHBand="1" w:firstRowFirstColumn="0" w:firstRowLastColumn="0" w:lastRowFirstColumn="0" w:lastRowLastColumn="0"/>
            </w:pPr>
            <w:r w:rsidRPr="00423D5F">
              <w:t>Julia Schmucki</w:t>
            </w:r>
          </w:p>
        </w:tc>
        <w:tc>
          <w:tcPr>
            <w:tcW w:w="2931" w:type="dxa"/>
          </w:tcPr>
          <w:p w14:paraId="7E5E30CF" w14:textId="77777777" w:rsidR="00002A1F" w:rsidRPr="00423D5F" w:rsidRDefault="00002A1F" w:rsidP="00C0772F">
            <w:pPr>
              <w:cnfStyle w:val="000000010000" w:firstRow="0" w:lastRow="0" w:firstColumn="0" w:lastColumn="0" w:oddVBand="0" w:evenVBand="0" w:oddHBand="0" w:evenHBand="1" w:firstRowFirstColumn="0" w:firstRowLastColumn="0" w:lastRowFirstColumn="0" w:lastRowLastColumn="0"/>
            </w:pPr>
            <w:r w:rsidRPr="00423D5F">
              <w:t xml:space="preserve">Aufgabenstellung, </w:t>
            </w:r>
            <w:proofErr w:type="spellStart"/>
            <w:r w:rsidRPr="00423D5F">
              <w:t>Use</w:t>
            </w:r>
            <w:proofErr w:type="spellEnd"/>
            <w:r w:rsidRPr="00423D5F">
              <w:t xml:space="preserve"> Cases, Resultate</w:t>
            </w:r>
            <w:r w:rsidR="00CE4B96" w:rsidRPr="00423D5F">
              <w:t>, Sequenzdiagramm</w:t>
            </w:r>
            <w:r w:rsidRPr="00423D5F">
              <w:tab/>
            </w:r>
          </w:p>
        </w:tc>
      </w:tr>
      <w:tr w:rsidR="00AB0221" w:rsidRPr="00423D5F" w14:paraId="70EDC14C" w14:textId="77777777" w:rsidTr="006D2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16412AE4" w14:textId="77777777" w:rsidR="00AB0221" w:rsidRPr="00423D5F" w:rsidRDefault="00395052" w:rsidP="00C0772F">
            <w:r w:rsidRPr="00423D5F">
              <w:t>09.12.2013</w:t>
            </w:r>
          </w:p>
        </w:tc>
        <w:tc>
          <w:tcPr>
            <w:tcW w:w="3071" w:type="dxa"/>
          </w:tcPr>
          <w:p w14:paraId="5D171A02" w14:textId="77777777" w:rsidR="00AB0221" w:rsidRPr="00423D5F" w:rsidRDefault="00395052" w:rsidP="00C0772F">
            <w:pPr>
              <w:cnfStyle w:val="000000100000" w:firstRow="0" w:lastRow="0" w:firstColumn="0" w:lastColumn="0" w:oddVBand="0" w:evenVBand="0" w:oddHBand="1" w:evenHBand="0" w:firstRowFirstColumn="0" w:firstRowLastColumn="0" w:lastRowFirstColumn="0" w:lastRowLastColumn="0"/>
            </w:pPr>
            <w:r w:rsidRPr="00423D5F">
              <w:t>Gwendoline Rothauser</w:t>
            </w:r>
          </w:p>
        </w:tc>
        <w:tc>
          <w:tcPr>
            <w:tcW w:w="2931" w:type="dxa"/>
          </w:tcPr>
          <w:p w14:paraId="5A4DACDF" w14:textId="77777777" w:rsidR="00AB0221" w:rsidRPr="00423D5F" w:rsidRDefault="00395052" w:rsidP="00C0772F">
            <w:pPr>
              <w:cnfStyle w:val="000000100000" w:firstRow="0" w:lastRow="0" w:firstColumn="0" w:lastColumn="0" w:oddVBand="0" w:evenVBand="0" w:oddHBand="1" w:evenHBand="0" w:firstRowFirstColumn="0" w:firstRowLastColumn="0" w:lastRowFirstColumn="0" w:lastRowLastColumn="0"/>
            </w:pPr>
            <w:r w:rsidRPr="00423D5F">
              <w:t>Impressum/Revision</w:t>
            </w:r>
            <w:r w:rsidR="00067F6D" w:rsidRPr="00423D5F">
              <w:t>, Abstract</w:t>
            </w:r>
            <w:r w:rsidR="000F5948" w:rsidRPr="00423D5F">
              <w:t>, Gliederung</w:t>
            </w:r>
          </w:p>
        </w:tc>
      </w:tr>
      <w:tr w:rsidR="00AB0221" w:rsidRPr="00423D5F" w14:paraId="1B0E62C3" w14:textId="77777777" w:rsidTr="006D24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C1D7C17" w14:textId="77777777" w:rsidR="00AB0221" w:rsidRPr="00423D5F" w:rsidRDefault="002E7AD1" w:rsidP="00C0772F">
            <w:r w:rsidRPr="00423D5F">
              <w:t>10.12.2013</w:t>
            </w:r>
          </w:p>
        </w:tc>
        <w:tc>
          <w:tcPr>
            <w:tcW w:w="3071" w:type="dxa"/>
          </w:tcPr>
          <w:p w14:paraId="422E6562" w14:textId="77777777" w:rsidR="00AB0221" w:rsidRPr="00423D5F" w:rsidRDefault="002E7AD1" w:rsidP="00C0772F">
            <w:pPr>
              <w:cnfStyle w:val="000000010000" w:firstRow="0" w:lastRow="0" w:firstColumn="0" w:lastColumn="0" w:oddVBand="0" w:evenVBand="0" w:oddHBand="0" w:evenHBand="1" w:firstRowFirstColumn="0" w:firstRowLastColumn="0" w:lastRowFirstColumn="0" w:lastRowLastColumn="0"/>
            </w:pPr>
            <w:r w:rsidRPr="00423D5F">
              <w:t>Gwendoline Rothauser</w:t>
            </w:r>
          </w:p>
        </w:tc>
        <w:tc>
          <w:tcPr>
            <w:tcW w:w="2931" w:type="dxa"/>
          </w:tcPr>
          <w:p w14:paraId="08F43127" w14:textId="39A72415" w:rsidR="00AB0221" w:rsidRPr="00423D5F" w:rsidRDefault="002E7AD1" w:rsidP="00C0772F">
            <w:pPr>
              <w:cnfStyle w:val="000000010000" w:firstRow="0" w:lastRow="0" w:firstColumn="0" w:lastColumn="0" w:oddVBand="0" w:evenVBand="0" w:oddHBand="0" w:evenHBand="1" w:firstRowFirstColumn="0" w:firstRowLastColumn="0" w:lastRowFirstColumn="0" w:lastRowLastColumn="0"/>
            </w:pPr>
            <w:r w:rsidRPr="00423D5F">
              <w:t>Gliederung, Management Sum</w:t>
            </w:r>
            <w:r w:rsidR="0011618F" w:rsidRPr="00423D5F">
              <w:softHyphen/>
            </w:r>
            <w:r w:rsidRPr="00423D5F">
              <w:t>mary</w:t>
            </w:r>
          </w:p>
        </w:tc>
      </w:tr>
      <w:tr w:rsidR="00002A1F" w:rsidRPr="00423D5F" w14:paraId="5AA6A338" w14:textId="77777777" w:rsidTr="006D2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11EF9228" w14:textId="77777777" w:rsidR="00002A1F" w:rsidRPr="00423D5F" w:rsidRDefault="00002A1F" w:rsidP="00C0772F">
            <w:r w:rsidRPr="00423D5F">
              <w:t>10.12.2013</w:t>
            </w:r>
          </w:p>
        </w:tc>
        <w:tc>
          <w:tcPr>
            <w:tcW w:w="3071" w:type="dxa"/>
          </w:tcPr>
          <w:p w14:paraId="2EC6CEAA" w14:textId="77777777" w:rsidR="00002A1F" w:rsidRPr="00423D5F" w:rsidRDefault="00002A1F" w:rsidP="00C0772F">
            <w:pPr>
              <w:cnfStyle w:val="000000100000" w:firstRow="0" w:lastRow="0" w:firstColumn="0" w:lastColumn="0" w:oddVBand="0" w:evenVBand="0" w:oddHBand="1" w:evenHBand="0" w:firstRowFirstColumn="0" w:firstRowLastColumn="0" w:lastRowFirstColumn="0" w:lastRowLastColumn="0"/>
            </w:pPr>
            <w:r w:rsidRPr="00423D5F">
              <w:t>Julia Schmucki</w:t>
            </w:r>
          </w:p>
        </w:tc>
        <w:tc>
          <w:tcPr>
            <w:tcW w:w="2931" w:type="dxa"/>
          </w:tcPr>
          <w:p w14:paraId="1BF32A33" w14:textId="77777777" w:rsidR="00002A1F" w:rsidRPr="00423D5F" w:rsidRDefault="00002A1F" w:rsidP="00C0772F">
            <w:pPr>
              <w:cnfStyle w:val="000000100000" w:firstRow="0" w:lastRow="0" w:firstColumn="0" w:lastColumn="0" w:oddVBand="0" w:evenVBand="0" w:oddHBand="1" w:evenHBand="0" w:firstRowFirstColumn="0" w:firstRowLastColumn="0" w:lastRowFirstColumn="0" w:lastRowLastColumn="0"/>
            </w:pPr>
            <w:r w:rsidRPr="00423D5F">
              <w:t>Umsetzung</w:t>
            </w:r>
            <w:r w:rsidR="00CE4B96" w:rsidRPr="00423D5F">
              <w:t xml:space="preserve"> (SW)</w:t>
            </w:r>
          </w:p>
        </w:tc>
      </w:tr>
      <w:tr w:rsidR="002E7AD1" w:rsidRPr="00423D5F" w14:paraId="3235EAE7" w14:textId="77777777" w:rsidTr="006D24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45D07A21" w14:textId="77777777" w:rsidR="002E7AD1" w:rsidRPr="00423D5F" w:rsidRDefault="002E7AD1" w:rsidP="00C0772F">
            <w:r w:rsidRPr="00423D5F">
              <w:t>11.12.2013</w:t>
            </w:r>
          </w:p>
        </w:tc>
        <w:tc>
          <w:tcPr>
            <w:tcW w:w="3071" w:type="dxa"/>
          </w:tcPr>
          <w:p w14:paraId="69EA1535" w14:textId="77777777" w:rsidR="002E7AD1" w:rsidRPr="00423D5F" w:rsidRDefault="002E7AD1" w:rsidP="00C0772F">
            <w:pPr>
              <w:cnfStyle w:val="000000010000" w:firstRow="0" w:lastRow="0" w:firstColumn="0" w:lastColumn="0" w:oddVBand="0" w:evenVBand="0" w:oddHBand="0" w:evenHBand="1" w:firstRowFirstColumn="0" w:firstRowLastColumn="0" w:lastRowFirstColumn="0" w:lastRowLastColumn="0"/>
            </w:pPr>
            <w:r w:rsidRPr="00423D5F">
              <w:t>Gwendoline Rothauser</w:t>
            </w:r>
          </w:p>
        </w:tc>
        <w:tc>
          <w:tcPr>
            <w:tcW w:w="2931" w:type="dxa"/>
          </w:tcPr>
          <w:p w14:paraId="543C8E8F" w14:textId="3DBF3764" w:rsidR="002E7AD1" w:rsidRPr="00423D5F" w:rsidRDefault="002E7AD1" w:rsidP="00C0772F">
            <w:pPr>
              <w:cnfStyle w:val="000000010000" w:firstRow="0" w:lastRow="0" w:firstColumn="0" w:lastColumn="0" w:oddVBand="0" w:evenVBand="0" w:oddHBand="0" w:evenHBand="1" w:firstRowFirstColumn="0" w:firstRowLastColumn="0" w:lastRowFirstColumn="0" w:lastRowLastColumn="0"/>
            </w:pPr>
            <w:r w:rsidRPr="00423D5F">
              <w:t>Korrektur Management Sum</w:t>
            </w:r>
            <w:r w:rsidR="0011618F" w:rsidRPr="00423D5F">
              <w:softHyphen/>
            </w:r>
            <w:r w:rsidRPr="00423D5F">
              <w:t>mary</w:t>
            </w:r>
          </w:p>
        </w:tc>
      </w:tr>
      <w:tr w:rsidR="001D4112" w:rsidRPr="00423D5F" w14:paraId="60BDE02F" w14:textId="77777777" w:rsidTr="006D2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5981696C" w14:textId="77777777" w:rsidR="001D4112" w:rsidRPr="00423D5F" w:rsidRDefault="001D4112" w:rsidP="00C0772F">
            <w:r w:rsidRPr="00423D5F">
              <w:t>11.12.2013</w:t>
            </w:r>
          </w:p>
        </w:tc>
        <w:tc>
          <w:tcPr>
            <w:tcW w:w="3071" w:type="dxa"/>
          </w:tcPr>
          <w:p w14:paraId="54B63557" w14:textId="77777777" w:rsidR="001D4112" w:rsidRPr="00423D5F" w:rsidRDefault="001D4112" w:rsidP="00C0772F">
            <w:pPr>
              <w:cnfStyle w:val="000000100000" w:firstRow="0" w:lastRow="0" w:firstColumn="0" w:lastColumn="0" w:oddVBand="0" w:evenVBand="0" w:oddHBand="1" w:evenHBand="0" w:firstRowFirstColumn="0" w:firstRowLastColumn="0" w:lastRowFirstColumn="0" w:lastRowLastColumn="0"/>
            </w:pPr>
            <w:r w:rsidRPr="00423D5F">
              <w:t>Julia Schmucki</w:t>
            </w:r>
          </w:p>
        </w:tc>
        <w:tc>
          <w:tcPr>
            <w:tcW w:w="2931" w:type="dxa"/>
          </w:tcPr>
          <w:p w14:paraId="6D293407" w14:textId="77777777" w:rsidR="001D4112" w:rsidRPr="00423D5F" w:rsidRDefault="001D4112" w:rsidP="00C0772F">
            <w:pPr>
              <w:cnfStyle w:val="000000100000" w:firstRow="0" w:lastRow="0" w:firstColumn="0" w:lastColumn="0" w:oddVBand="0" w:evenVBand="0" w:oddHBand="1" w:evenHBand="0" w:firstRowFirstColumn="0" w:firstRowLastColumn="0" w:lastRowFirstColumn="0" w:lastRowLastColumn="0"/>
            </w:pPr>
            <w:r w:rsidRPr="00423D5F">
              <w:t>Konzeptideen</w:t>
            </w:r>
          </w:p>
        </w:tc>
      </w:tr>
      <w:tr w:rsidR="003525AC" w:rsidRPr="00423D5F" w14:paraId="3467273B" w14:textId="77777777" w:rsidTr="006D24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F4E5DC9" w14:textId="77777777" w:rsidR="003525AC" w:rsidRPr="00423D5F" w:rsidRDefault="003525AC" w:rsidP="00C0772F">
            <w:r w:rsidRPr="00423D5F">
              <w:t>12.12.2013</w:t>
            </w:r>
          </w:p>
        </w:tc>
        <w:tc>
          <w:tcPr>
            <w:tcW w:w="3071" w:type="dxa"/>
          </w:tcPr>
          <w:p w14:paraId="2C70EBBF" w14:textId="77777777" w:rsidR="003525AC" w:rsidRPr="00423D5F" w:rsidRDefault="003525AC" w:rsidP="00C0772F">
            <w:pPr>
              <w:cnfStyle w:val="000000010000" w:firstRow="0" w:lastRow="0" w:firstColumn="0" w:lastColumn="0" w:oddVBand="0" w:evenVBand="0" w:oddHBand="0" w:evenHBand="1" w:firstRowFirstColumn="0" w:firstRowLastColumn="0" w:lastRowFirstColumn="0" w:lastRowLastColumn="0"/>
            </w:pPr>
            <w:r w:rsidRPr="00423D5F">
              <w:t>Gwendoline Rothauser</w:t>
            </w:r>
          </w:p>
        </w:tc>
        <w:tc>
          <w:tcPr>
            <w:tcW w:w="2931" w:type="dxa"/>
          </w:tcPr>
          <w:p w14:paraId="0310BE74" w14:textId="1217583A" w:rsidR="003525AC" w:rsidRPr="00423D5F" w:rsidRDefault="003525AC" w:rsidP="00C0772F">
            <w:pPr>
              <w:cnfStyle w:val="000000010000" w:firstRow="0" w:lastRow="0" w:firstColumn="0" w:lastColumn="0" w:oddVBand="0" w:evenVBand="0" w:oddHBand="0" w:evenHBand="1" w:firstRowFirstColumn="0" w:firstRowLastColumn="0" w:lastRowFirstColumn="0" w:lastRowLastColumn="0"/>
            </w:pPr>
            <w:r w:rsidRPr="00423D5F">
              <w:t>Management Summary und Gliederung angepasst, Umset</w:t>
            </w:r>
            <w:r w:rsidR="0011618F" w:rsidRPr="00423D5F">
              <w:softHyphen/>
            </w:r>
            <w:r w:rsidRPr="00423D5F">
              <w:t>zung in Teil 1</w:t>
            </w:r>
          </w:p>
        </w:tc>
      </w:tr>
      <w:tr w:rsidR="007768D1" w:rsidRPr="00423D5F" w14:paraId="3934AF30" w14:textId="77777777" w:rsidTr="006D2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7458DA06" w14:textId="77777777" w:rsidR="007768D1" w:rsidRPr="00423D5F" w:rsidRDefault="007768D1" w:rsidP="00C0772F">
            <w:r w:rsidRPr="00423D5F">
              <w:t>12.12.2013</w:t>
            </w:r>
          </w:p>
        </w:tc>
        <w:tc>
          <w:tcPr>
            <w:tcW w:w="3071" w:type="dxa"/>
          </w:tcPr>
          <w:p w14:paraId="0FB115FD" w14:textId="77777777" w:rsidR="007768D1" w:rsidRPr="00423D5F" w:rsidRDefault="007768D1" w:rsidP="00C0772F">
            <w:pPr>
              <w:cnfStyle w:val="000000100000" w:firstRow="0" w:lastRow="0" w:firstColumn="0" w:lastColumn="0" w:oddVBand="0" w:evenVBand="0" w:oddHBand="1" w:evenHBand="0" w:firstRowFirstColumn="0" w:firstRowLastColumn="0" w:lastRowFirstColumn="0" w:lastRowLastColumn="0"/>
            </w:pPr>
            <w:r w:rsidRPr="00423D5F">
              <w:t>Julia Schmucki</w:t>
            </w:r>
          </w:p>
        </w:tc>
        <w:tc>
          <w:tcPr>
            <w:tcW w:w="2931" w:type="dxa"/>
          </w:tcPr>
          <w:p w14:paraId="17A53D7D" w14:textId="77777777" w:rsidR="007768D1" w:rsidRPr="00423D5F" w:rsidRDefault="007768D1" w:rsidP="00C0772F">
            <w:pPr>
              <w:cnfStyle w:val="000000100000" w:firstRow="0" w:lastRow="0" w:firstColumn="0" w:lastColumn="0" w:oddVBand="0" w:evenVBand="0" w:oddHBand="1" w:evenHBand="0" w:firstRowFirstColumn="0" w:firstRowLastColumn="0" w:lastRowFirstColumn="0" w:lastRowLastColumn="0"/>
            </w:pPr>
            <w:r w:rsidRPr="00423D5F">
              <w:t>Klassendiagramm</w:t>
            </w:r>
          </w:p>
        </w:tc>
      </w:tr>
      <w:tr w:rsidR="003525AC" w:rsidRPr="00423D5F" w14:paraId="40A647C8" w14:textId="77777777" w:rsidTr="006D24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531A8EB" w14:textId="77777777" w:rsidR="003525AC" w:rsidRPr="00423D5F" w:rsidRDefault="003525AC" w:rsidP="00C0772F">
            <w:r w:rsidRPr="00423D5F">
              <w:t>13.12.2013</w:t>
            </w:r>
          </w:p>
        </w:tc>
        <w:tc>
          <w:tcPr>
            <w:tcW w:w="3071" w:type="dxa"/>
          </w:tcPr>
          <w:p w14:paraId="4D2A091A" w14:textId="77777777" w:rsidR="003525AC" w:rsidRPr="00423D5F" w:rsidRDefault="003525AC" w:rsidP="00C0772F">
            <w:pPr>
              <w:cnfStyle w:val="000000010000" w:firstRow="0" w:lastRow="0" w:firstColumn="0" w:lastColumn="0" w:oddVBand="0" w:evenVBand="0" w:oddHBand="0" w:evenHBand="1" w:firstRowFirstColumn="0" w:firstRowLastColumn="0" w:lastRowFirstColumn="0" w:lastRowLastColumn="0"/>
            </w:pPr>
            <w:r w:rsidRPr="00423D5F">
              <w:t>Gwendoline Rothauser</w:t>
            </w:r>
          </w:p>
        </w:tc>
        <w:tc>
          <w:tcPr>
            <w:tcW w:w="2931" w:type="dxa"/>
          </w:tcPr>
          <w:p w14:paraId="60ABFA18" w14:textId="77777777" w:rsidR="003525AC" w:rsidRPr="00423D5F" w:rsidRDefault="003525AC" w:rsidP="00C0772F">
            <w:pPr>
              <w:cnfStyle w:val="000000010000" w:firstRow="0" w:lastRow="0" w:firstColumn="0" w:lastColumn="0" w:oddVBand="0" w:evenVBand="0" w:oddHBand="0" w:evenHBand="1" w:firstRowFirstColumn="0" w:firstRowLastColumn="0" w:lastRowFirstColumn="0" w:lastRowLastColumn="0"/>
            </w:pPr>
            <w:r w:rsidRPr="00423D5F">
              <w:t>Implementation</w:t>
            </w:r>
          </w:p>
        </w:tc>
      </w:tr>
      <w:tr w:rsidR="007768D1" w:rsidRPr="00423D5F" w14:paraId="2C0BFD50" w14:textId="77777777" w:rsidTr="006D2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461C8E0F" w14:textId="77777777" w:rsidR="007768D1" w:rsidRPr="00423D5F" w:rsidRDefault="007768D1" w:rsidP="00C0772F">
            <w:r w:rsidRPr="00423D5F">
              <w:t>13.12.2013</w:t>
            </w:r>
          </w:p>
        </w:tc>
        <w:tc>
          <w:tcPr>
            <w:tcW w:w="3071" w:type="dxa"/>
          </w:tcPr>
          <w:p w14:paraId="5082BD73" w14:textId="77777777" w:rsidR="007768D1" w:rsidRPr="00423D5F" w:rsidRDefault="007768D1" w:rsidP="00C0772F">
            <w:pPr>
              <w:cnfStyle w:val="000000100000" w:firstRow="0" w:lastRow="0" w:firstColumn="0" w:lastColumn="0" w:oddVBand="0" w:evenVBand="0" w:oddHBand="1" w:evenHBand="0" w:firstRowFirstColumn="0" w:firstRowLastColumn="0" w:lastRowFirstColumn="0" w:lastRowLastColumn="0"/>
            </w:pPr>
            <w:r w:rsidRPr="00423D5F">
              <w:t>Julia Schmucki</w:t>
            </w:r>
          </w:p>
        </w:tc>
        <w:tc>
          <w:tcPr>
            <w:tcW w:w="2931" w:type="dxa"/>
          </w:tcPr>
          <w:p w14:paraId="42AAC31D" w14:textId="598F7C9B" w:rsidR="007768D1" w:rsidRPr="00423D5F" w:rsidRDefault="007768D1" w:rsidP="00C0772F">
            <w:pPr>
              <w:cnfStyle w:val="000000100000" w:firstRow="0" w:lastRow="0" w:firstColumn="0" w:lastColumn="0" w:oddVBand="0" w:evenVBand="0" w:oddHBand="1" w:evenHBand="0" w:firstRowFirstColumn="0" w:firstRowLastColumn="0" w:lastRowFirstColumn="0" w:lastRowLastColumn="0"/>
            </w:pPr>
            <w:r w:rsidRPr="00423D5F">
              <w:t>Sequenzdiagramm, Umset</w:t>
            </w:r>
            <w:r w:rsidR="0011618F" w:rsidRPr="00423D5F">
              <w:softHyphen/>
            </w:r>
            <w:r w:rsidRPr="00423D5F">
              <w:t>zung</w:t>
            </w:r>
          </w:p>
        </w:tc>
      </w:tr>
      <w:tr w:rsidR="007768D1" w:rsidRPr="00423D5F" w14:paraId="1EC623AB" w14:textId="77777777" w:rsidTr="006D24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301AE5E" w14:textId="77777777" w:rsidR="007768D1" w:rsidRPr="00423D5F" w:rsidRDefault="007768D1" w:rsidP="00C0772F">
            <w:r w:rsidRPr="00423D5F">
              <w:lastRenderedPageBreak/>
              <w:t>15.12.2013</w:t>
            </w:r>
          </w:p>
        </w:tc>
        <w:tc>
          <w:tcPr>
            <w:tcW w:w="3071" w:type="dxa"/>
          </w:tcPr>
          <w:p w14:paraId="528B30DA" w14:textId="77777777" w:rsidR="007768D1" w:rsidRPr="00423D5F" w:rsidRDefault="007768D1" w:rsidP="00C0772F">
            <w:pPr>
              <w:cnfStyle w:val="000000010000" w:firstRow="0" w:lastRow="0" w:firstColumn="0" w:lastColumn="0" w:oddVBand="0" w:evenVBand="0" w:oddHBand="0" w:evenHBand="1" w:firstRowFirstColumn="0" w:firstRowLastColumn="0" w:lastRowFirstColumn="0" w:lastRowLastColumn="0"/>
            </w:pPr>
            <w:r w:rsidRPr="00423D5F">
              <w:t>Julia Schmucki</w:t>
            </w:r>
          </w:p>
        </w:tc>
        <w:tc>
          <w:tcPr>
            <w:tcW w:w="2931" w:type="dxa"/>
          </w:tcPr>
          <w:p w14:paraId="40DDF9D4" w14:textId="77777777" w:rsidR="007768D1" w:rsidRPr="00423D5F" w:rsidRDefault="007768D1" w:rsidP="00C0772F">
            <w:pPr>
              <w:cnfStyle w:val="000000010000" w:firstRow="0" w:lastRow="0" w:firstColumn="0" w:lastColumn="0" w:oddVBand="0" w:evenVBand="0" w:oddHBand="0" w:evenHBand="1" w:firstRowFirstColumn="0" w:firstRowLastColumn="0" w:lastRowFirstColumn="0" w:lastRowLastColumn="0"/>
            </w:pPr>
            <w:r w:rsidRPr="00423D5F">
              <w:t>Umsetzung</w:t>
            </w:r>
          </w:p>
        </w:tc>
      </w:tr>
      <w:tr w:rsidR="00DD0156" w:rsidRPr="00423D5F" w14:paraId="59792459" w14:textId="77777777" w:rsidTr="006D2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2530EF2" w14:textId="77777777" w:rsidR="00DD0156" w:rsidRPr="00423D5F" w:rsidRDefault="00DD0156" w:rsidP="00C0772F">
            <w:r w:rsidRPr="00423D5F">
              <w:t>15.12.2013</w:t>
            </w:r>
          </w:p>
        </w:tc>
        <w:tc>
          <w:tcPr>
            <w:tcW w:w="3071" w:type="dxa"/>
          </w:tcPr>
          <w:p w14:paraId="377119C1" w14:textId="77777777" w:rsidR="00DD0156" w:rsidRPr="00423D5F" w:rsidRDefault="00DD0156" w:rsidP="00C0772F">
            <w:pPr>
              <w:cnfStyle w:val="000000100000" w:firstRow="0" w:lastRow="0" w:firstColumn="0" w:lastColumn="0" w:oddVBand="0" w:evenVBand="0" w:oddHBand="1" w:evenHBand="0" w:firstRowFirstColumn="0" w:firstRowLastColumn="0" w:lastRowFirstColumn="0" w:lastRowLastColumn="0"/>
            </w:pPr>
            <w:r w:rsidRPr="00423D5F">
              <w:t>Gwendoline Rothauser</w:t>
            </w:r>
          </w:p>
        </w:tc>
        <w:tc>
          <w:tcPr>
            <w:tcW w:w="2931" w:type="dxa"/>
          </w:tcPr>
          <w:p w14:paraId="08F5D1AA" w14:textId="77777777" w:rsidR="00DD0156" w:rsidRPr="00423D5F" w:rsidRDefault="00DD0156" w:rsidP="00C0772F">
            <w:pPr>
              <w:cnfStyle w:val="000000100000" w:firstRow="0" w:lastRow="0" w:firstColumn="0" w:lastColumn="0" w:oddVBand="0" w:evenVBand="0" w:oddHBand="1" w:evenHBand="0" w:firstRowFirstColumn="0" w:firstRowLastColumn="0" w:lastRowFirstColumn="0" w:lastRowLastColumn="0"/>
            </w:pPr>
            <w:r w:rsidRPr="00423D5F">
              <w:t>Abbildungen in Management Summary, Abstract korrigiert, Resultate</w:t>
            </w:r>
          </w:p>
        </w:tc>
      </w:tr>
      <w:tr w:rsidR="006D24C5" w:rsidRPr="00423D5F" w14:paraId="1D3012DE" w14:textId="77777777" w:rsidTr="006D24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07296EB" w14:textId="77777777" w:rsidR="006D24C5" w:rsidRPr="00423D5F" w:rsidRDefault="006D24C5" w:rsidP="00C0772F">
            <w:r w:rsidRPr="00423D5F">
              <w:t>17.12.2013</w:t>
            </w:r>
          </w:p>
        </w:tc>
        <w:tc>
          <w:tcPr>
            <w:tcW w:w="3071" w:type="dxa"/>
          </w:tcPr>
          <w:p w14:paraId="2714ACF5" w14:textId="77777777" w:rsidR="006D24C5" w:rsidRPr="00423D5F" w:rsidRDefault="006D24C5" w:rsidP="00C0772F">
            <w:pPr>
              <w:cnfStyle w:val="000000010000" w:firstRow="0" w:lastRow="0" w:firstColumn="0" w:lastColumn="0" w:oddVBand="0" w:evenVBand="0" w:oddHBand="0" w:evenHBand="1" w:firstRowFirstColumn="0" w:firstRowLastColumn="0" w:lastRowFirstColumn="0" w:lastRowLastColumn="0"/>
            </w:pPr>
            <w:r w:rsidRPr="00423D5F">
              <w:t>Julia Schmucki</w:t>
            </w:r>
          </w:p>
        </w:tc>
        <w:tc>
          <w:tcPr>
            <w:tcW w:w="2931" w:type="dxa"/>
          </w:tcPr>
          <w:p w14:paraId="5F3C08F2" w14:textId="77777777" w:rsidR="006D24C5" w:rsidRPr="00423D5F" w:rsidRDefault="006D24C5" w:rsidP="00C0772F">
            <w:pPr>
              <w:cnfStyle w:val="000000010000" w:firstRow="0" w:lastRow="0" w:firstColumn="0" w:lastColumn="0" w:oddVBand="0" w:evenVBand="0" w:oddHBand="0" w:evenHBand="1" w:firstRowFirstColumn="0" w:firstRowLastColumn="0" w:lastRowFirstColumn="0" w:lastRowLastColumn="0"/>
            </w:pPr>
            <w:r w:rsidRPr="00423D5F">
              <w:t>Berechnung de</w:t>
            </w:r>
            <w:r w:rsidR="00BA3095" w:rsidRPr="00423D5F">
              <w:t>r Ausgabe für POIs, Grafiken zu Algorithmen</w:t>
            </w:r>
          </w:p>
        </w:tc>
      </w:tr>
      <w:tr w:rsidR="00FE611B" w:rsidRPr="00423D5F" w14:paraId="2A9E847C" w14:textId="77777777" w:rsidTr="006D2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C44ACA4" w14:textId="1E4D5999" w:rsidR="00FE611B" w:rsidRPr="00423D5F" w:rsidRDefault="00FE611B" w:rsidP="00C0772F">
            <w:r w:rsidRPr="00423D5F">
              <w:t>17.12.2013</w:t>
            </w:r>
          </w:p>
        </w:tc>
        <w:tc>
          <w:tcPr>
            <w:tcW w:w="3071" w:type="dxa"/>
          </w:tcPr>
          <w:p w14:paraId="219FFA0E" w14:textId="1873002D" w:rsidR="00FE611B" w:rsidRPr="00423D5F" w:rsidRDefault="00FE611B" w:rsidP="00C0772F">
            <w:pPr>
              <w:cnfStyle w:val="000000100000" w:firstRow="0" w:lastRow="0" w:firstColumn="0" w:lastColumn="0" w:oddVBand="0" w:evenVBand="0" w:oddHBand="1" w:evenHBand="0" w:firstRowFirstColumn="0" w:firstRowLastColumn="0" w:lastRowFirstColumn="0" w:lastRowLastColumn="0"/>
            </w:pPr>
            <w:r w:rsidRPr="00423D5F">
              <w:t>Gwendoline Rothauser</w:t>
            </w:r>
          </w:p>
        </w:tc>
        <w:tc>
          <w:tcPr>
            <w:tcW w:w="2931" w:type="dxa"/>
          </w:tcPr>
          <w:p w14:paraId="1148A2E9" w14:textId="0EDA7DAA" w:rsidR="00FE611B" w:rsidRPr="00423D5F" w:rsidRDefault="00FE611B" w:rsidP="00C0772F">
            <w:pPr>
              <w:cnfStyle w:val="000000100000" w:firstRow="0" w:lastRow="0" w:firstColumn="0" w:lastColumn="0" w:oddVBand="0" w:evenVBand="0" w:oddHBand="1" w:evenHBand="0" w:firstRowFirstColumn="0" w:firstRowLastColumn="0" w:lastRowFirstColumn="0" w:lastRowLastColumn="0"/>
            </w:pPr>
            <w:r w:rsidRPr="00423D5F">
              <w:t>Risikomanagement, Resultate</w:t>
            </w:r>
          </w:p>
        </w:tc>
      </w:tr>
    </w:tbl>
    <w:p w14:paraId="58509827" w14:textId="77777777" w:rsidR="00AB0221" w:rsidRPr="00423D5F" w:rsidRDefault="00AB0221" w:rsidP="00C0772F"/>
    <w:p w14:paraId="26E9F147" w14:textId="77777777" w:rsidR="00B44075" w:rsidRPr="00423D5F" w:rsidRDefault="00B44075" w:rsidP="00C0772F">
      <w:pPr>
        <w:rPr>
          <w:rFonts w:eastAsiaTheme="majorEastAsia" w:cstheme="majorBidi"/>
          <w:sz w:val="32"/>
        </w:rPr>
      </w:pPr>
      <w:r w:rsidRPr="00423D5F">
        <w:br w:type="page"/>
      </w:r>
    </w:p>
    <w:p w14:paraId="77D9F3DA" w14:textId="77777777" w:rsidR="00686DCC" w:rsidRPr="00423D5F" w:rsidRDefault="00EC5CB1" w:rsidP="00C0772F">
      <w:r w:rsidRPr="00423D5F">
        <w:lastRenderedPageBreak/>
        <w:t>Abstract</w:t>
      </w:r>
    </w:p>
    <w:p w14:paraId="7F6CE1D6" w14:textId="2758EE7B" w:rsidR="00B44075" w:rsidRPr="00423D5F" w:rsidRDefault="00F91102" w:rsidP="00C0772F">
      <w:r w:rsidRPr="00423D5F">
        <w:t xml:space="preserve">Um blinden und sehbehinderten Menschen eine Möglichkeit zu </w:t>
      </w:r>
      <w:r w:rsidR="005737A5" w:rsidRPr="00423D5F">
        <w:t>bieten</w:t>
      </w:r>
      <w:r w:rsidRPr="00423D5F">
        <w:t xml:space="preserve">, ihre Umgebung besser </w:t>
      </w:r>
      <w:r w:rsidR="00B44075" w:rsidRPr="00423D5F">
        <w:t>erkunden zu können</w:t>
      </w:r>
      <w:r w:rsidRPr="00423D5F">
        <w:t xml:space="preserve"> und mehr Informationen </w:t>
      </w:r>
      <w:r w:rsidR="00B44075" w:rsidRPr="00423D5F">
        <w:t>über ihre nähere Umgebung zu erhalten</w:t>
      </w:r>
      <w:r w:rsidRPr="00423D5F">
        <w:t>, wurde in dieser Arbeit</w:t>
      </w:r>
      <w:r w:rsidR="00686DCC" w:rsidRPr="00423D5F">
        <w:t xml:space="preserve"> in Zusammenarbeit mit der Stiftung „Zugang für alle“</w:t>
      </w:r>
      <w:r w:rsidR="00665397" w:rsidRPr="00423D5F">
        <w:t xml:space="preserve"> und der Stadt Zürich</w:t>
      </w:r>
      <w:r w:rsidRPr="00423D5F">
        <w:t xml:space="preserve"> eine mobile Web Applika</w:t>
      </w:r>
      <w:r w:rsidR="0011618F" w:rsidRPr="00423D5F">
        <w:softHyphen/>
      </w:r>
      <w:r w:rsidRPr="00423D5F">
        <w:t xml:space="preserve">tion </w:t>
      </w:r>
      <w:r w:rsidR="00B44075" w:rsidRPr="00423D5F">
        <w:t>erstellt</w:t>
      </w:r>
      <w:r w:rsidRPr="00423D5F">
        <w:t>.</w:t>
      </w:r>
      <w:r w:rsidR="00A353E0" w:rsidRPr="00423D5F">
        <w:t xml:space="preserve"> </w:t>
      </w:r>
      <w:r w:rsidRPr="00423D5F">
        <w:t xml:space="preserve"> </w:t>
      </w:r>
      <w:r w:rsidR="00B44075" w:rsidRPr="00423D5F">
        <w:t>Sie</w:t>
      </w:r>
      <w:r w:rsidRPr="00423D5F">
        <w:t xml:space="preserve"> kann auf einem Computer sowie auf einem Smart</w:t>
      </w:r>
      <w:r w:rsidR="0011618F" w:rsidRPr="00423D5F">
        <w:softHyphen/>
      </w:r>
      <w:r w:rsidRPr="00423D5F">
        <w:t>phone mit beliebigem Betriebssystem genutzt werden.</w:t>
      </w:r>
      <w:r w:rsidR="00B44075" w:rsidRPr="00423D5F">
        <w:t xml:space="preserve"> Durch die</w:t>
      </w:r>
      <w:r w:rsidRPr="00423D5F">
        <w:t xml:space="preserve"> im Smart</w:t>
      </w:r>
      <w:r w:rsidR="0011618F" w:rsidRPr="00423D5F">
        <w:softHyphen/>
      </w:r>
      <w:r w:rsidRPr="00423D5F">
        <w:t xml:space="preserve">phone </w:t>
      </w:r>
      <w:r w:rsidR="00B44075" w:rsidRPr="00423D5F">
        <w:t xml:space="preserve">verfügbare </w:t>
      </w:r>
      <w:r w:rsidRPr="00423D5F">
        <w:t>ode</w:t>
      </w:r>
      <w:r w:rsidR="00B44075" w:rsidRPr="00423D5F">
        <w:t>r auf dem Computer installierte</w:t>
      </w:r>
      <w:r w:rsidRPr="00423D5F">
        <w:t xml:space="preserve"> </w:t>
      </w:r>
      <w:r w:rsidR="00B44075" w:rsidRPr="00423D5F">
        <w:t xml:space="preserve">Vorlesefunktion </w:t>
      </w:r>
      <w:r w:rsidRPr="00423D5F">
        <w:t xml:space="preserve">erhält der </w:t>
      </w:r>
      <w:r w:rsidR="00F15791" w:rsidRPr="00423D5F">
        <w:t xml:space="preserve">Blinde oder </w:t>
      </w:r>
      <w:r w:rsidRPr="00423D5F">
        <w:t>Sehbehinderte Zugriff auf die niederge</w:t>
      </w:r>
      <w:r w:rsidR="0011618F" w:rsidRPr="00423D5F">
        <w:softHyphen/>
      </w:r>
      <w:r w:rsidRPr="00423D5F">
        <w:t>schriebenen Informationen</w:t>
      </w:r>
      <w:r w:rsidR="00B44075" w:rsidRPr="00423D5F">
        <w:t xml:space="preserve"> und vorhandenen Bedienelemente</w:t>
      </w:r>
      <w:r w:rsidRPr="00423D5F">
        <w:t xml:space="preserve">. </w:t>
      </w:r>
    </w:p>
    <w:p w14:paraId="76AA82F0" w14:textId="63CAA82E" w:rsidR="00C508E7" w:rsidRPr="00423D5F" w:rsidRDefault="00B44075" w:rsidP="00C0772F">
      <w:r w:rsidRPr="00423D5F">
        <w:t>B</w:t>
      </w:r>
      <w:r w:rsidR="00F15791" w:rsidRPr="00423D5F">
        <w:t xml:space="preserve">isher </w:t>
      </w:r>
      <w:r w:rsidR="00665397" w:rsidRPr="00423D5F">
        <w:t>gab</w:t>
      </w:r>
      <w:r w:rsidRPr="00423D5F">
        <w:t xml:space="preserve"> es </w:t>
      </w:r>
      <w:r w:rsidR="00F15791" w:rsidRPr="00423D5F">
        <w:t xml:space="preserve">nur Anwendungen, </w:t>
      </w:r>
      <w:r w:rsidRPr="00423D5F">
        <w:t xml:space="preserve">welche dem Benutzer sogenannte Points of </w:t>
      </w:r>
      <w:r w:rsidR="008510AB" w:rsidRPr="00423D5F">
        <w:t>I</w:t>
      </w:r>
      <w:r w:rsidR="008031A8" w:rsidRPr="00423D5F">
        <w:t>nterest, (Restaurants, Parks etc</w:t>
      </w:r>
      <w:r w:rsidRPr="00423D5F">
        <w:t xml:space="preserve">.) in seiner näheren Umgebung ausgeben. </w:t>
      </w:r>
    </w:p>
    <w:p w14:paraId="066E1E70" w14:textId="483EF2BF" w:rsidR="00AE3EDF" w:rsidRPr="00423D5F" w:rsidRDefault="00F15791" w:rsidP="00C0772F">
      <w:r w:rsidRPr="00423D5F">
        <w:t>Aus der Arbeit ging eine Anwendung hervor, die</w:t>
      </w:r>
      <w:r w:rsidR="00665397" w:rsidRPr="00423D5F">
        <w:t xml:space="preserve"> </w:t>
      </w:r>
      <w:r w:rsidRPr="00423D5F">
        <w:t>den</w:t>
      </w:r>
      <w:r w:rsidR="00665397" w:rsidRPr="00423D5F">
        <w:t xml:space="preserve"> Standort des Nutzers bestimmt und </w:t>
      </w:r>
      <w:r w:rsidR="00F91102" w:rsidRPr="00423D5F">
        <w:t>gewünschte Informationen durch die öffentl</w:t>
      </w:r>
      <w:r w:rsidR="00A166DC" w:rsidRPr="00423D5F">
        <w:t>ich zugänglichen Daten von OpenS</w:t>
      </w:r>
      <w:r w:rsidR="00F91102" w:rsidRPr="00423D5F">
        <w:t>treet</w:t>
      </w:r>
      <w:r w:rsidR="00A166DC" w:rsidRPr="00423D5F">
        <w:t>M</w:t>
      </w:r>
      <w:r w:rsidR="00F91102" w:rsidRPr="00423D5F">
        <w:t xml:space="preserve">ap </w:t>
      </w:r>
      <w:r w:rsidRPr="00423D5F">
        <w:t>abruft</w:t>
      </w:r>
      <w:r w:rsidR="00F91102" w:rsidRPr="00423D5F">
        <w:t xml:space="preserve"> und </w:t>
      </w:r>
      <w:r w:rsidRPr="00423D5F">
        <w:t>ausgibt</w:t>
      </w:r>
      <w:r w:rsidR="00665397" w:rsidRPr="00423D5F">
        <w:t>. Im Gegensatz zu bereits vorhande</w:t>
      </w:r>
      <w:r w:rsidR="0011618F" w:rsidRPr="00423D5F">
        <w:softHyphen/>
      </w:r>
      <w:r w:rsidR="00665397" w:rsidRPr="00423D5F">
        <w:t>nen Applikationen bietet die entwickelte Anwendung ein Fussgän</w:t>
      </w:r>
      <w:r w:rsidR="0011618F" w:rsidRPr="00423D5F">
        <w:softHyphen/>
      </w:r>
      <w:r w:rsidR="00665397" w:rsidRPr="00423D5F">
        <w:t>ger-Routing</w:t>
      </w:r>
      <w:r w:rsidR="008510AB" w:rsidRPr="00423D5F">
        <w:t xml:space="preserve"> sowie eine S</w:t>
      </w:r>
      <w:r w:rsidR="00FE611B" w:rsidRPr="00423D5F">
        <w:t>t</w:t>
      </w:r>
      <w:r w:rsidR="008510AB" w:rsidRPr="00423D5F">
        <w:t>andortausgabe,</w:t>
      </w:r>
      <w:r w:rsidR="00665397" w:rsidRPr="00423D5F">
        <w:t xml:space="preserve"> </w:t>
      </w:r>
      <w:r w:rsidR="008510AB" w:rsidRPr="00423D5F">
        <w:t>die</w:t>
      </w:r>
      <w:r w:rsidR="00665397" w:rsidRPr="00423D5F">
        <w:t xml:space="preserve"> mit für blinde und sehbehin</w:t>
      </w:r>
      <w:r w:rsidR="0011618F" w:rsidRPr="00423D5F">
        <w:softHyphen/>
      </w:r>
      <w:r w:rsidR="00665397" w:rsidRPr="00423D5F">
        <w:t xml:space="preserve">derte Menschen wichtigen </w:t>
      </w:r>
      <w:r w:rsidR="0062673E" w:rsidRPr="00423D5F">
        <w:t>Orientierungspunkten,</w:t>
      </w:r>
      <w:r w:rsidR="00E3250E" w:rsidRPr="00423D5F">
        <w:t xml:space="preserve"> eingeteilt in die zwei Strassen</w:t>
      </w:r>
      <w:r w:rsidR="0011618F" w:rsidRPr="00423D5F">
        <w:softHyphen/>
      </w:r>
      <w:r w:rsidR="00E3250E" w:rsidRPr="00423D5F">
        <w:t xml:space="preserve">seiten, angereichert </w:t>
      </w:r>
      <w:r w:rsidR="00126A67" w:rsidRPr="00423D5F">
        <w:t>wird</w:t>
      </w:r>
      <w:r w:rsidR="00F91102" w:rsidRPr="00423D5F">
        <w:t>.</w:t>
      </w:r>
      <w:r w:rsidR="00665397" w:rsidRPr="00423D5F">
        <w:t xml:space="preserve"> Dies sind</w:t>
      </w:r>
      <w:r w:rsidR="00A353E0" w:rsidRPr="00423D5F">
        <w:t xml:space="preserve"> </w:t>
      </w:r>
      <w:r w:rsidR="00665397" w:rsidRPr="00423D5F">
        <w:t>Brunnen</w:t>
      </w:r>
      <w:r w:rsidR="00A353E0" w:rsidRPr="00423D5F">
        <w:t xml:space="preserve">, </w:t>
      </w:r>
      <w:r w:rsidR="00665397" w:rsidRPr="00423D5F">
        <w:t>Container, Sitzbänke, Hydrante</w:t>
      </w:r>
      <w:r w:rsidR="00A353E0" w:rsidRPr="00423D5F">
        <w:t>n</w:t>
      </w:r>
      <w:r w:rsidR="00665397" w:rsidRPr="00423D5F">
        <w:t>, Fussgängerstreifen, Lichtsignale, Baustellen</w:t>
      </w:r>
      <w:r w:rsidR="00A353E0" w:rsidRPr="00423D5F">
        <w:t>,</w:t>
      </w:r>
      <w:r w:rsidR="00665397" w:rsidRPr="00423D5F">
        <w:t xml:space="preserve"> Kreuzungen </w:t>
      </w:r>
      <w:r w:rsidR="00A353E0" w:rsidRPr="00423D5F">
        <w:t>und Bäume sowie Abfalleimer.</w:t>
      </w:r>
      <w:r w:rsidR="00AE3EDF" w:rsidRPr="00423D5F">
        <w:t xml:space="preserve"> Die Daten von Bäumen und Abfalleimern </w:t>
      </w:r>
      <w:r w:rsidR="008510AB" w:rsidRPr="00423D5F">
        <w:t>im Gebiet der</w:t>
      </w:r>
      <w:r w:rsidR="00AE3EDF" w:rsidRPr="00423D5F">
        <w:t xml:space="preserve"> Stadt Zürich stammen aus OpenGovernmentData. Diese Daten werden jährlich einmal erneuert und sind im Gegensatz zu den OpenStreetMap Daten nicht in Echtzeit abfragbar, dafür aber vollständiger.</w:t>
      </w:r>
    </w:p>
    <w:p w14:paraId="49925BDE" w14:textId="27306E2B" w:rsidR="00F91102" w:rsidRPr="00423D5F" w:rsidRDefault="00F91102" w:rsidP="00C0772F">
      <w:r w:rsidRPr="00423D5F">
        <w:t xml:space="preserve">Durch </w:t>
      </w:r>
      <w:r w:rsidR="00665397" w:rsidRPr="00423D5F">
        <w:t xml:space="preserve">die </w:t>
      </w:r>
      <w:r w:rsidRPr="00423D5F">
        <w:t xml:space="preserve">Angabe von Tunnels, Brücken und Treppen </w:t>
      </w:r>
      <w:r w:rsidR="00C978B2" w:rsidRPr="00423D5F">
        <w:t>wird die Routenbeschrei</w:t>
      </w:r>
      <w:r w:rsidR="0011618F" w:rsidRPr="00423D5F">
        <w:softHyphen/>
      </w:r>
      <w:r w:rsidR="00C978B2" w:rsidRPr="00423D5F">
        <w:t>bung noch detaillierter.</w:t>
      </w:r>
      <w:r w:rsidRPr="00423D5F">
        <w:t xml:space="preserve"> </w:t>
      </w:r>
      <w:r w:rsidR="00C978B2" w:rsidRPr="00423D5F">
        <w:t>Zudem</w:t>
      </w:r>
      <w:r w:rsidRPr="00423D5F">
        <w:t xml:space="preserve"> </w:t>
      </w:r>
      <w:r w:rsidR="00665397" w:rsidRPr="00423D5F">
        <w:t>werden</w:t>
      </w:r>
      <w:r w:rsidRPr="00423D5F">
        <w:t xml:space="preserve"> </w:t>
      </w:r>
      <w:r w:rsidR="00665397" w:rsidRPr="00423D5F">
        <w:t>die Maximalgeschwindig</w:t>
      </w:r>
      <w:r w:rsidR="0011618F" w:rsidRPr="00423D5F">
        <w:softHyphen/>
      </w:r>
      <w:r w:rsidR="00665397" w:rsidRPr="00423D5F">
        <w:t>keit und der Strassenbelag zum jeweiligen Routenab</w:t>
      </w:r>
      <w:r w:rsidR="0011618F" w:rsidRPr="00423D5F">
        <w:softHyphen/>
      </w:r>
      <w:r w:rsidR="00665397" w:rsidRPr="00423D5F">
        <w:t>schnitt angegeben, sofern in Open</w:t>
      </w:r>
      <w:r w:rsidR="00A166DC" w:rsidRPr="00423D5F">
        <w:t>S</w:t>
      </w:r>
      <w:r w:rsidR="00665397" w:rsidRPr="00423D5F">
        <w:t>treet</w:t>
      </w:r>
      <w:r w:rsidR="00A166DC" w:rsidRPr="00423D5F">
        <w:t>M</w:t>
      </w:r>
      <w:r w:rsidR="00665397" w:rsidRPr="00423D5F">
        <w:t xml:space="preserve">ap erfasst. </w:t>
      </w:r>
      <w:r w:rsidR="008031A8" w:rsidRPr="00423D5F">
        <w:t>Ist die Maximalgeschwindig</w:t>
      </w:r>
      <w:r w:rsidR="0011618F" w:rsidRPr="00423D5F">
        <w:softHyphen/>
      </w:r>
      <w:r w:rsidR="008031A8" w:rsidRPr="00423D5F">
        <w:t>keit zum z.B.: 20 km/h so weiss der Blinde, dass er kei</w:t>
      </w:r>
      <w:r w:rsidR="0011618F" w:rsidRPr="00423D5F">
        <w:softHyphen/>
      </w:r>
      <w:r w:rsidR="008031A8" w:rsidRPr="00423D5F">
        <w:t>nen Fussgängerstreifen zu suchen braucht.</w:t>
      </w:r>
    </w:p>
    <w:p w14:paraId="0EDB41CC" w14:textId="77777777" w:rsidR="00E3250E" w:rsidRPr="00423D5F" w:rsidRDefault="00E3250E" w:rsidP="00C0772F"/>
    <w:p w14:paraId="0C77E30A" w14:textId="7EF3B1FE" w:rsidR="00375761" w:rsidRPr="00423D5F" w:rsidRDefault="00A353E0" w:rsidP="00C0772F">
      <w:r w:rsidRPr="00423D5F">
        <w:t>Die Web</w:t>
      </w:r>
      <w:r w:rsidR="00F66F16" w:rsidRPr="00423D5F">
        <w:t xml:space="preserve"> A</w:t>
      </w:r>
      <w:r w:rsidRPr="00423D5F">
        <w:t xml:space="preserve">pplikation ist unter </w:t>
      </w:r>
      <w:hyperlink r:id="rId18" w:history="1">
        <w:r w:rsidR="0011618F" w:rsidRPr="00423D5F">
          <w:rPr>
            <w:rStyle w:val="Hyperlink"/>
          </w:rPr>
          <w:t>www.accessiblemap.ch</w:t>
        </w:r>
      </w:hyperlink>
      <w:r w:rsidR="0011618F" w:rsidRPr="00423D5F">
        <w:t xml:space="preserve"> </w:t>
      </w:r>
      <w:r w:rsidRPr="00423D5F">
        <w:t>erreichbar.</w:t>
      </w:r>
    </w:p>
    <w:p w14:paraId="6E4DA563" w14:textId="77777777" w:rsidR="00AE3EDF" w:rsidRPr="00423D5F" w:rsidRDefault="00AE3EDF" w:rsidP="00C0772F">
      <w:r w:rsidRPr="00423D5F">
        <w:br w:type="page"/>
      </w:r>
    </w:p>
    <w:p w14:paraId="33CEADFE" w14:textId="77777777" w:rsidR="00EC5CB1" w:rsidRPr="00423D5F" w:rsidRDefault="00EC5CB1" w:rsidP="00C0772F">
      <w:r w:rsidRPr="00423D5F">
        <w:lastRenderedPageBreak/>
        <w:t xml:space="preserve">Management Summary und Web-Publikation </w:t>
      </w:r>
    </w:p>
    <w:p w14:paraId="1AF5B9D3" w14:textId="77777777" w:rsidR="00611548" w:rsidRPr="00423D5F" w:rsidRDefault="00611548" w:rsidP="000C646D">
      <w:pPr>
        <w:pStyle w:val="Textbody"/>
        <w:spacing w:before="240"/>
        <w:ind w:firstLine="0"/>
        <w:jc w:val="left"/>
        <w:rPr>
          <w:rFonts w:ascii="Lucida Bright" w:hAnsi="Lucida Bright"/>
          <w:b/>
          <w:bCs/>
          <w:sz w:val="24"/>
          <w:szCs w:val="24"/>
        </w:rPr>
      </w:pPr>
      <w:r w:rsidRPr="00423D5F">
        <w:rPr>
          <w:rFonts w:ascii="Lucida Bright" w:hAnsi="Lucida Bright"/>
          <w:b/>
          <w:bCs/>
          <w:sz w:val="24"/>
          <w:szCs w:val="24"/>
        </w:rPr>
        <w:t>Ausgangslage</w:t>
      </w:r>
    </w:p>
    <w:p w14:paraId="5FE6913E" w14:textId="5B3F9925" w:rsidR="0000448F" w:rsidRPr="00423D5F" w:rsidRDefault="00674A56" w:rsidP="00647561">
      <w:pPr>
        <w:pStyle w:val="Textbody"/>
        <w:ind w:firstLine="0"/>
        <w:rPr>
          <w:rFonts w:ascii="Lucida Bright" w:hAnsi="Lucida Bright"/>
          <w:sz w:val="24"/>
          <w:szCs w:val="24"/>
        </w:rPr>
      </w:pPr>
      <w:r w:rsidRPr="00423D5F">
        <w:rPr>
          <w:rFonts w:ascii="Lucida Bright" w:hAnsi="Lucida Bright"/>
          <w:sz w:val="24"/>
          <w:szCs w:val="24"/>
        </w:rPr>
        <w:t xml:space="preserve">Die Stadt Zürich </w:t>
      </w:r>
      <w:r w:rsidR="000A624D" w:rsidRPr="00423D5F">
        <w:rPr>
          <w:rFonts w:ascii="Lucida Bright" w:hAnsi="Lucida Bright"/>
          <w:sz w:val="24"/>
          <w:szCs w:val="24"/>
        </w:rPr>
        <w:t>stellt</w:t>
      </w:r>
      <w:r w:rsidRPr="00423D5F">
        <w:rPr>
          <w:rFonts w:ascii="Lucida Bright" w:hAnsi="Lucida Bright"/>
          <w:sz w:val="24"/>
          <w:szCs w:val="24"/>
        </w:rPr>
        <w:t xml:space="preserve"> seit Juni 2012 </w:t>
      </w:r>
      <w:r w:rsidR="000A624D" w:rsidRPr="00423D5F">
        <w:rPr>
          <w:rFonts w:ascii="Lucida Bright" w:hAnsi="Lucida Bright"/>
          <w:sz w:val="24"/>
          <w:szCs w:val="24"/>
        </w:rPr>
        <w:t xml:space="preserve">auf dem Open </w:t>
      </w:r>
      <w:r w:rsidR="0011618F" w:rsidRPr="00423D5F">
        <w:rPr>
          <w:rFonts w:ascii="Lucida Bright" w:hAnsi="Lucida Bright"/>
          <w:sz w:val="24"/>
          <w:szCs w:val="24"/>
        </w:rPr>
        <w:t>Govern</w:t>
      </w:r>
      <w:r w:rsidR="00AE3EDF" w:rsidRPr="00423D5F">
        <w:rPr>
          <w:rFonts w:ascii="Lucida Bright" w:hAnsi="Lucida Bright"/>
          <w:sz w:val="24"/>
          <w:szCs w:val="24"/>
        </w:rPr>
        <w:t>ment</w:t>
      </w:r>
      <w:r w:rsidR="000A624D" w:rsidRPr="00423D5F">
        <w:rPr>
          <w:rFonts w:ascii="Lucida Bright" w:hAnsi="Lucida Bright"/>
          <w:sz w:val="24"/>
          <w:szCs w:val="24"/>
        </w:rPr>
        <w:t xml:space="preserve"> Data Portal viele Daten öffentlich zur Verfügung. Dies </w:t>
      </w:r>
      <w:r w:rsidR="0011618F" w:rsidRPr="00423D5F">
        <w:rPr>
          <w:rFonts w:ascii="Lucida Bright" w:hAnsi="Lucida Bright"/>
          <w:sz w:val="24"/>
          <w:szCs w:val="24"/>
        </w:rPr>
        <w:t xml:space="preserve">sind zum Beispiel der Stadtplan, </w:t>
      </w:r>
      <w:r w:rsidR="000A624D" w:rsidRPr="00423D5F">
        <w:rPr>
          <w:rFonts w:ascii="Lucida Bright" w:hAnsi="Lucida Bright"/>
          <w:sz w:val="24"/>
          <w:szCs w:val="24"/>
        </w:rPr>
        <w:t>alle öffentlichen Toiletten, alle Schulen, alle Bus- und Tramhaltestellen, al</w:t>
      </w:r>
      <w:r w:rsidR="0011618F" w:rsidRPr="00423D5F">
        <w:rPr>
          <w:rFonts w:ascii="Lucida Bright" w:hAnsi="Lucida Bright"/>
          <w:sz w:val="24"/>
          <w:szCs w:val="24"/>
        </w:rPr>
        <w:t xml:space="preserve">le Restaurants und vieles mehr. </w:t>
      </w:r>
      <w:r w:rsidR="000A624D" w:rsidRPr="00423D5F">
        <w:rPr>
          <w:rFonts w:ascii="Lucida Bright" w:hAnsi="Lucida Bright"/>
          <w:sz w:val="24"/>
          <w:szCs w:val="24"/>
        </w:rPr>
        <w:t xml:space="preserve">Die Aufgabenstellung war nun, diese </w:t>
      </w:r>
      <w:r w:rsidR="0011618F" w:rsidRPr="00423D5F">
        <w:rPr>
          <w:rFonts w:ascii="Lucida Bright" w:hAnsi="Lucida Bright"/>
          <w:sz w:val="24"/>
          <w:szCs w:val="24"/>
        </w:rPr>
        <w:t>Informationen</w:t>
      </w:r>
      <w:r w:rsidR="000A624D" w:rsidRPr="00423D5F">
        <w:rPr>
          <w:rFonts w:ascii="Lucida Bright" w:hAnsi="Lucida Bright"/>
          <w:sz w:val="24"/>
          <w:szCs w:val="24"/>
        </w:rPr>
        <w:t xml:space="preserve"> für blinde oder sehbehinderte Menschen, welche ein Smartphone besitzen, zugänglich zu machen</w:t>
      </w:r>
      <w:r w:rsidR="0000448F" w:rsidRPr="00423D5F">
        <w:rPr>
          <w:rFonts w:ascii="Lucida Bright" w:hAnsi="Lucida Bright"/>
          <w:sz w:val="24"/>
          <w:szCs w:val="24"/>
        </w:rPr>
        <w:t>. Dies sollte in der Form einer Standortausgabe erfolgen, welche die Umgebung vorliest. Zum Beispiel: „12 Uhr Bahnhofstrasse, 3 Uhr Waagstrasse, 4 Uhr Poststrasse, 8 Uhr Bleicherweg, 10 Uhr</w:t>
      </w:r>
      <w:r w:rsidR="00BC6BA0">
        <w:rPr>
          <w:rFonts w:ascii="Lucida Bright" w:hAnsi="Lucida Bright"/>
          <w:sz w:val="24"/>
          <w:szCs w:val="24"/>
        </w:rPr>
        <w:t xml:space="preserve"> Talacker“. Diese Ausgabe soll</w:t>
      </w:r>
      <w:r w:rsidR="0011618F" w:rsidRPr="00423D5F">
        <w:rPr>
          <w:rFonts w:ascii="Lucida Bright" w:hAnsi="Lucida Bright"/>
          <w:sz w:val="24"/>
          <w:szCs w:val="24"/>
        </w:rPr>
        <w:t xml:space="preserve"> </w:t>
      </w:r>
      <w:r w:rsidR="0000448F" w:rsidRPr="00423D5F">
        <w:rPr>
          <w:rFonts w:ascii="Lucida Bright" w:hAnsi="Lucida Bright"/>
          <w:sz w:val="24"/>
          <w:szCs w:val="24"/>
        </w:rPr>
        <w:t xml:space="preserve">den blinden und sehbehinderten Personen </w:t>
      </w:r>
      <w:r w:rsidR="00BC6BA0">
        <w:rPr>
          <w:rFonts w:ascii="Lucida Bright" w:hAnsi="Lucida Bright"/>
          <w:sz w:val="24"/>
          <w:szCs w:val="24"/>
        </w:rPr>
        <w:t xml:space="preserve">helfen, </w:t>
      </w:r>
      <w:r w:rsidR="0000448F" w:rsidRPr="00423D5F">
        <w:rPr>
          <w:rFonts w:ascii="Lucida Bright" w:hAnsi="Lucida Bright"/>
          <w:sz w:val="24"/>
          <w:szCs w:val="24"/>
        </w:rPr>
        <w:t>sich besser</w:t>
      </w:r>
      <w:r w:rsidR="00BC6BA0">
        <w:rPr>
          <w:rFonts w:ascii="Lucida Bright" w:hAnsi="Lucida Bright"/>
          <w:sz w:val="24"/>
          <w:szCs w:val="24"/>
        </w:rPr>
        <w:t xml:space="preserve"> in der Stadt Zürich </w:t>
      </w:r>
      <w:r w:rsidR="0000448F" w:rsidRPr="00423D5F">
        <w:rPr>
          <w:rFonts w:ascii="Lucida Bright" w:hAnsi="Lucida Bright"/>
          <w:sz w:val="24"/>
          <w:szCs w:val="24"/>
        </w:rPr>
        <w:t>zu orientieren.</w:t>
      </w:r>
      <w:r w:rsidR="00C9631B" w:rsidRPr="00423D5F">
        <w:rPr>
          <w:rFonts w:ascii="Lucida Bright" w:hAnsi="Lucida Bright"/>
          <w:sz w:val="24"/>
          <w:szCs w:val="24"/>
        </w:rPr>
        <w:t xml:space="preserve"> </w:t>
      </w:r>
      <w:r w:rsidR="0000448F" w:rsidRPr="00423D5F">
        <w:rPr>
          <w:rFonts w:ascii="Lucida Bright" w:hAnsi="Lucida Bright"/>
          <w:sz w:val="24"/>
          <w:szCs w:val="24"/>
        </w:rPr>
        <w:t>Verwendet werden sollten die offenen Daten der Stadt Zürich sowie weiteres öffentlich zugängliches Kartenmaterial.</w:t>
      </w:r>
    </w:p>
    <w:p w14:paraId="4D9AE1EE" w14:textId="77777777" w:rsidR="00C0772F" w:rsidRPr="00C0772F" w:rsidRDefault="0000448F" w:rsidP="00C0772F">
      <w:r w:rsidRPr="00423D5F">
        <w:t xml:space="preserve">Nach dem ersten Meeting nur mit der Stiftung „Zugang für alle“ und zwei von einer Sehbehinderung betroffenen Personen stellte sich heraus, dass es bereits genügend Anwendungen gibt, </w:t>
      </w:r>
      <w:r w:rsidR="00F42D21" w:rsidRPr="00423D5F">
        <w:t>die</w:t>
      </w:r>
      <w:r w:rsidRPr="00423D5F">
        <w:t xml:space="preserve"> </w:t>
      </w:r>
      <w:r w:rsidR="00C9631B" w:rsidRPr="00423D5F">
        <w:t xml:space="preserve">sogenannte Points </w:t>
      </w:r>
      <w:r w:rsidR="0033208C" w:rsidRPr="00423D5F">
        <w:t>o</w:t>
      </w:r>
      <w:r w:rsidR="00BC6BA0">
        <w:t>f Interest (Restaurants, Einkaufsmöglichkeiten etc.)</w:t>
      </w:r>
      <w:r w:rsidR="00C9631B" w:rsidRPr="00423D5F">
        <w:t xml:space="preserve"> in der Umgebung ausgeben.</w:t>
      </w:r>
      <w:r w:rsidR="000A69F9" w:rsidRPr="00423D5F">
        <w:t xml:space="preserve"> </w:t>
      </w:r>
      <w:r w:rsidR="00C9631B" w:rsidRPr="00423D5F">
        <w:t>E</w:t>
      </w:r>
      <w:r w:rsidRPr="00423D5F">
        <w:t xml:space="preserve">ine weitere Anwendung, </w:t>
      </w:r>
      <w:r w:rsidR="00F42D21" w:rsidRPr="00423D5F">
        <w:t>die</w:t>
      </w:r>
      <w:r w:rsidRPr="00423D5F">
        <w:t xml:space="preserve"> genau dies macht</w:t>
      </w:r>
      <w:r w:rsidR="0033208C" w:rsidRPr="00423D5F">
        <w:t>,</w:t>
      </w:r>
      <w:r w:rsidRPr="00423D5F">
        <w:t xml:space="preserve"> würde somit keinen wirklichen Mehrwert für die Betroffenen generieren. Es musste deshalb das grundsätzliche Konzept der Arbeit, so</w:t>
      </w:r>
      <w:r w:rsidR="0033208C" w:rsidRPr="00423D5F">
        <w:t xml:space="preserve"> </w:t>
      </w:r>
      <w:r w:rsidRPr="00423D5F">
        <w:t>wie es in der Aufgabenstellung definiert war</w:t>
      </w:r>
      <w:r w:rsidR="00647561" w:rsidRPr="00423D5F">
        <w:t xml:space="preserve">, komplett überarbeitet werden. </w:t>
      </w:r>
      <w:r w:rsidRPr="00423D5F">
        <w:t xml:space="preserve">Zusammen mit der Stiftung wurde das Konzept der sogenannten </w:t>
      </w:r>
      <w:r w:rsidR="00C9631B" w:rsidRPr="00423D5F">
        <w:t>„</w:t>
      </w:r>
      <w:r w:rsidRPr="00423D5F">
        <w:t xml:space="preserve">Orientierungspunkte“ entwickelt. Dies sind Objekte, welche den blinden </w:t>
      </w:r>
      <w:r w:rsidR="00BC6BA0">
        <w:t>oder</w:t>
      </w:r>
      <w:r w:rsidRPr="00423D5F">
        <w:t xml:space="preserve"> sehbehinderten Personen im Alltag helfen, sich in ihrer Umgebung zu orientieren. Namentlich sind dies Brunnen, Abfalleimer, Sitzbänke, Container, Bäume</w:t>
      </w:r>
      <w:r w:rsidR="00633135">
        <w:t>, Baustellen</w:t>
      </w:r>
      <w:r w:rsidRPr="00423D5F">
        <w:t xml:space="preserve"> und Hydranten. Wenn</w:t>
      </w:r>
      <w:r w:rsidR="00BC6BA0">
        <w:t xml:space="preserve"> eine blinde oder sehbehinderte Person eine Route läuft, die a</w:t>
      </w:r>
      <w:r w:rsidRPr="00423D5F">
        <w:t>n einem Brunnen vorbeiführt und sie ihn be</w:t>
      </w:r>
      <w:r w:rsidR="00BC6BA0">
        <w:t>im Vorbeilaufen plätschern hört</w:t>
      </w:r>
      <w:r w:rsidRPr="00423D5F">
        <w:t xml:space="preserve">, dann </w:t>
      </w:r>
      <w:r w:rsidR="00BC6BA0" w:rsidRPr="00C0772F">
        <w:t>weiss</w:t>
      </w:r>
      <w:r w:rsidRPr="00C0772F">
        <w:t xml:space="preserve"> sie, dass sie auf dem richtigen Weg </w:t>
      </w:r>
      <w:r w:rsidR="00BC6BA0" w:rsidRPr="00C0772F">
        <w:t>ist</w:t>
      </w:r>
      <w:r w:rsidRPr="00C0772F">
        <w:t>.</w:t>
      </w:r>
    </w:p>
    <w:p w14:paraId="7158DA05" w14:textId="49DA56A7" w:rsidR="00674A56" w:rsidRPr="00423D5F" w:rsidRDefault="0000448F" w:rsidP="00C0772F">
      <w:r w:rsidRPr="00C0772F">
        <w:t xml:space="preserve">Anhand dieser Erkenntnis wurde auch ein mit diesen Informationen angereichertes Routing von den Betroffenen gewünscht. </w:t>
      </w:r>
      <w:r w:rsidR="00633135" w:rsidRPr="00C0772F">
        <w:t>Die</w:t>
      </w:r>
      <w:r w:rsidR="00C9631B" w:rsidRPr="00C0772F">
        <w:t xml:space="preserve"> bereits vorhandenen Anwendungen bieten nur wenig Hilfe um zu den POIs</w:t>
      </w:r>
      <w:r w:rsidR="00BC6BA0" w:rsidRPr="00C0772F">
        <w:t xml:space="preserve"> (kurz für Points of Interest)</w:t>
      </w:r>
      <w:r w:rsidR="00C9631B" w:rsidRPr="00C0772F">
        <w:t xml:space="preserve"> zu gelangen. Es konnten nur zwei iPhone Applikationen gefunden werden, die eine eingebaute Fussgängernavigation anbieten.</w:t>
      </w:r>
      <w:r w:rsidR="001E6E87" w:rsidRPr="00C0772F">
        <w:t xml:space="preserve"> </w:t>
      </w:r>
      <w:r w:rsidR="00674A56" w:rsidRPr="00C0772F">
        <w:t>Das zugrundeliegende Kartenmaterial</w:t>
      </w:r>
      <w:r w:rsidR="00674A56" w:rsidRPr="00423D5F">
        <w:t xml:space="preserve"> (Google- und AppleMaps)</w:t>
      </w:r>
      <w:r w:rsidR="001E6E87" w:rsidRPr="00423D5F">
        <w:t xml:space="preserve"> der Anwendun</w:t>
      </w:r>
      <w:r w:rsidR="00633135">
        <w:softHyphen/>
      </w:r>
      <w:r w:rsidR="001E6E87" w:rsidRPr="00423D5F">
        <w:t>gen</w:t>
      </w:r>
      <w:r w:rsidR="00674A56" w:rsidRPr="00423D5F">
        <w:t xml:space="preserve"> verfügt jedoch </w:t>
      </w:r>
      <w:r w:rsidR="00C9631B" w:rsidRPr="00423D5F">
        <w:t>nicht</w:t>
      </w:r>
      <w:r w:rsidR="00674A56" w:rsidRPr="00423D5F">
        <w:t xml:space="preserve"> über </w:t>
      </w:r>
      <w:r w:rsidR="00C9631B" w:rsidRPr="00423D5F">
        <w:t xml:space="preserve">so feinkörnige Daten wie die definierten Orientierungspunkte. </w:t>
      </w:r>
      <w:r w:rsidR="00674A56" w:rsidRPr="00423D5F">
        <w:t xml:space="preserve">Die Anwendungen wählten im Test zudem nicht die vorhandene Fussgängerbrücke sondern nahmen den Weg, den ein Auto nehmen würde. Dieser kann unter Umständen viel länger oder für Fussgänger </w:t>
      </w:r>
      <w:r w:rsidR="00633135">
        <w:t xml:space="preserve">gar nicht </w:t>
      </w:r>
      <w:r w:rsidR="00674A56" w:rsidRPr="00423D5F">
        <w:t>zugänglich sein.</w:t>
      </w:r>
      <w:r w:rsidR="001E6E87" w:rsidRPr="00423D5F">
        <w:t xml:space="preserve"> </w:t>
      </w:r>
    </w:p>
    <w:p w14:paraId="78B0F29D" w14:textId="77777777" w:rsidR="00647561" w:rsidRPr="00423D5F" w:rsidRDefault="00647561" w:rsidP="00C0772F">
      <w:r w:rsidRPr="00423D5F">
        <w:br w:type="page"/>
      </w:r>
    </w:p>
    <w:p w14:paraId="37587A88" w14:textId="77777777" w:rsidR="00C9631B" w:rsidRPr="00423D5F" w:rsidRDefault="00C9631B" w:rsidP="000C646D">
      <w:pPr>
        <w:pStyle w:val="Textbody"/>
        <w:spacing w:before="240"/>
        <w:ind w:firstLine="0"/>
        <w:rPr>
          <w:rFonts w:ascii="Lucida Bright" w:hAnsi="Lucida Bright"/>
          <w:b/>
          <w:bCs/>
          <w:sz w:val="24"/>
          <w:szCs w:val="24"/>
        </w:rPr>
      </w:pPr>
      <w:r w:rsidRPr="00423D5F">
        <w:rPr>
          <w:rFonts w:ascii="Lucida Bright" w:hAnsi="Lucida Bright"/>
          <w:b/>
          <w:bCs/>
          <w:sz w:val="24"/>
          <w:szCs w:val="24"/>
        </w:rPr>
        <w:lastRenderedPageBreak/>
        <w:t>Ergebnisse</w:t>
      </w:r>
    </w:p>
    <w:p w14:paraId="07445DC5" w14:textId="764F789B" w:rsidR="00C0772F" w:rsidRDefault="007965A2" w:rsidP="00C0772F">
      <w:r w:rsidRPr="00423D5F">
        <w:rPr>
          <w:noProof/>
          <w:lang w:eastAsia="de-CH"/>
        </w:rPr>
        <mc:AlternateContent>
          <mc:Choice Requires="wpg">
            <w:drawing>
              <wp:anchor distT="0" distB="0" distL="114300" distR="114300" simplePos="0" relativeHeight="251708416" behindDoc="0" locked="0" layoutInCell="1" allowOverlap="1" wp14:anchorId="65E82B20" wp14:editId="23EC55A5">
                <wp:simplePos x="0" y="0"/>
                <wp:positionH relativeFrom="column">
                  <wp:posOffset>928370</wp:posOffset>
                </wp:positionH>
                <wp:positionV relativeFrom="paragraph">
                  <wp:posOffset>2554605</wp:posOffset>
                </wp:positionV>
                <wp:extent cx="3791585" cy="2542540"/>
                <wp:effectExtent l="0" t="0" r="0" b="0"/>
                <wp:wrapTopAndBottom/>
                <wp:docPr id="421" name="Group 421"/>
                <wp:cNvGraphicFramePr/>
                <a:graphic xmlns:a="http://schemas.openxmlformats.org/drawingml/2006/main">
                  <a:graphicData uri="http://schemas.microsoft.com/office/word/2010/wordprocessingGroup">
                    <wpg:wgp>
                      <wpg:cNvGrpSpPr/>
                      <wpg:grpSpPr>
                        <a:xfrm>
                          <a:off x="0" y="0"/>
                          <a:ext cx="3791585" cy="2542540"/>
                          <a:chOff x="0" y="0"/>
                          <a:chExt cx="3687115" cy="2607589"/>
                        </a:xfrm>
                      </wpg:grpSpPr>
                      <wpg:grpSp>
                        <wpg:cNvPr id="45" name="Group 45"/>
                        <wpg:cNvGrpSpPr>
                          <a:grpSpLocks noChangeAspect="1"/>
                        </wpg:cNvGrpSpPr>
                        <wpg:grpSpPr>
                          <a:xfrm>
                            <a:off x="0" y="0"/>
                            <a:ext cx="3687115" cy="2332491"/>
                            <a:chOff x="0" y="0"/>
                            <a:chExt cx="5564453" cy="3521511"/>
                          </a:xfrm>
                        </wpg:grpSpPr>
                        <wpg:grpSp>
                          <wpg:cNvPr id="49" name="Group 49"/>
                          <wpg:cNvGrpSpPr/>
                          <wpg:grpSpPr>
                            <a:xfrm>
                              <a:off x="0" y="0"/>
                              <a:ext cx="5457825" cy="3505201"/>
                              <a:chOff x="0" y="0"/>
                              <a:chExt cx="5457825" cy="3505201"/>
                            </a:xfrm>
                          </wpg:grpSpPr>
                          <pic:pic xmlns:pic="http://schemas.openxmlformats.org/drawingml/2006/picture">
                            <pic:nvPicPr>
                              <pic:cNvPr id="473" name="Picture 473"/>
                              <pic:cNvPicPr>
                                <a:picLocks noChangeAspect="1"/>
                              </pic:cNvPicPr>
                            </pic:nvPicPr>
                            <pic:blipFill rotWithShape="1">
                              <a:blip r:embed="rId19">
                                <a:extLst>
                                  <a:ext uri="{28A0092B-C50C-407E-A947-70E740481C1C}">
                                    <a14:useLocalDpi xmlns:a14="http://schemas.microsoft.com/office/drawing/2010/main" val="0"/>
                                  </a:ext>
                                </a:extLst>
                              </a:blip>
                              <a:srcRect l="3472" t="8164" r="1818" b="16734"/>
                              <a:stretch/>
                            </pic:blipFill>
                            <pic:spPr bwMode="auto">
                              <a:xfrm>
                                <a:off x="0" y="0"/>
                                <a:ext cx="5457825" cy="3505201"/>
                              </a:xfrm>
                              <a:prstGeom prst="rect">
                                <a:avLst/>
                              </a:prstGeom>
                              <a:ln>
                                <a:noFill/>
                              </a:ln>
                              <a:extLst>
                                <a:ext uri="{53640926-AAD7-44D8-BBD7-CCE9431645EC}">
                                  <a14:shadowObscured xmlns:a14="http://schemas.microsoft.com/office/drawing/2010/main"/>
                                </a:ext>
                              </a:extLst>
                            </pic:spPr>
                          </pic:pic>
                          <wpg:grpSp>
                            <wpg:cNvPr id="477" name="Group 477"/>
                            <wpg:cNvGrpSpPr/>
                            <wpg:grpSpPr>
                              <a:xfrm>
                                <a:off x="171450" y="123825"/>
                                <a:ext cx="5124450" cy="3200400"/>
                                <a:chOff x="0" y="0"/>
                                <a:chExt cx="5124450" cy="3200400"/>
                              </a:xfrm>
                            </wpg:grpSpPr>
                            <wps:wsp>
                              <wps:cNvPr id="468" name="Oval 468"/>
                              <wps:cNvSpPr/>
                              <wps:spPr>
                                <a:xfrm>
                                  <a:off x="3371850" y="3114675"/>
                                  <a:ext cx="76200" cy="85725"/>
                                </a:xfrm>
                                <a:prstGeom prst="ellipse">
                                  <a:avLst/>
                                </a:prstGeom>
                                <a:ln>
                                  <a:solidFill>
                                    <a:srgbClr val="FFC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Oval 469"/>
                              <wps:cNvSpPr/>
                              <wps:spPr>
                                <a:xfrm>
                                  <a:off x="5048250" y="2333625"/>
                                  <a:ext cx="76200" cy="85725"/>
                                </a:xfrm>
                                <a:prstGeom prst="ellipse">
                                  <a:avLst/>
                                </a:prstGeom>
                                <a:ln>
                                  <a:solidFill>
                                    <a:srgbClr val="FFC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Oval 470"/>
                              <wps:cNvSpPr/>
                              <wps:spPr>
                                <a:xfrm>
                                  <a:off x="0" y="647700"/>
                                  <a:ext cx="76200" cy="85725"/>
                                </a:xfrm>
                                <a:prstGeom prst="ellipse">
                                  <a:avLst/>
                                </a:prstGeom>
                                <a:ln>
                                  <a:solidFill>
                                    <a:srgbClr val="FFC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Oval 471"/>
                              <wps:cNvSpPr/>
                              <wps:spPr>
                                <a:xfrm>
                                  <a:off x="1638300" y="0"/>
                                  <a:ext cx="76200" cy="85725"/>
                                </a:xfrm>
                                <a:prstGeom prst="ellipse">
                                  <a:avLst/>
                                </a:prstGeom>
                                <a:ln>
                                  <a:solidFill>
                                    <a:srgbClr val="FFC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Oval 472"/>
                              <wps:cNvSpPr/>
                              <wps:spPr>
                                <a:xfrm>
                                  <a:off x="590550" y="381000"/>
                                  <a:ext cx="76200" cy="85725"/>
                                </a:xfrm>
                                <a:prstGeom prst="ellipse">
                                  <a:avLst/>
                                </a:prstGeom>
                                <a:ln>
                                  <a:solidFill>
                                    <a:srgbClr val="FFC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Oval 476"/>
                              <wps:cNvSpPr/>
                              <wps:spPr>
                                <a:xfrm>
                                  <a:off x="1724025" y="123825"/>
                                  <a:ext cx="76200" cy="85725"/>
                                </a:xfrm>
                                <a:prstGeom prst="ellipse">
                                  <a:avLst/>
                                </a:prstGeom>
                                <a:ln>
                                  <a:solidFill>
                                    <a:srgbClr val="FFC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96" name="Group 296"/>
                          <wpg:cNvGrpSpPr/>
                          <wpg:grpSpPr>
                            <a:xfrm>
                              <a:off x="124653" y="42913"/>
                              <a:ext cx="5439800" cy="3478598"/>
                              <a:chOff x="134178" y="-42812"/>
                              <a:chExt cx="5439800" cy="3478598"/>
                            </a:xfrm>
                            <a:noFill/>
                          </wpg:grpSpPr>
                          <wpg:grpSp>
                            <wpg:cNvPr id="293" name="Group 293"/>
                            <wpg:cNvGrpSpPr/>
                            <wpg:grpSpPr>
                              <a:xfrm>
                                <a:off x="3254817" y="2343150"/>
                                <a:ext cx="2319161" cy="1092636"/>
                                <a:chOff x="-88458" y="0"/>
                                <a:chExt cx="2319161" cy="1092636"/>
                              </a:xfrm>
                              <a:grpFill/>
                            </wpg:grpSpPr>
                            <wps:wsp>
                              <wps:cNvPr id="63" name="Text Box 63"/>
                              <wps:cNvSpPr txBox="1"/>
                              <wps:spPr>
                                <a:xfrm>
                                  <a:off x="1602053" y="0"/>
                                  <a:ext cx="628650" cy="428624"/>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14:paraId="5FF823C9" w14:textId="77777777" w:rsidR="004219EC" w:rsidRPr="007965A2" w:rsidRDefault="004219EC" w:rsidP="00C0772F">
                                    <w:pPr>
                                      <w:rPr>
                                        <w:b/>
                                        <w:color w:val="FF0000"/>
                                      </w:rPr>
                                    </w:pPr>
                                    <w:r w:rsidRPr="007965A2">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Text Box 288"/>
                              <wps:cNvSpPr txBox="1"/>
                              <wps:spPr>
                                <a:xfrm>
                                  <a:off x="-88458" y="683529"/>
                                  <a:ext cx="628650" cy="409107"/>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14:paraId="4D81C656" w14:textId="77777777" w:rsidR="004219EC" w:rsidRPr="007965A2" w:rsidRDefault="004219EC" w:rsidP="00C0772F">
                                    <w:pPr>
                                      <w:rPr>
                                        <w:b/>
                                        <w:color w:val="FF0000"/>
                                      </w:rPr>
                                    </w:pPr>
                                    <w:r w:rsidRPr="007965A2">
                                      <w:rPr>
                                        <w:b/>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5" name="Group 295"/>
                            <wpg:cNvGrpSpPr/>
                            <wpg:grpSpPr>
                              <a:xfrm>
                                <a:off x="134178" y="-42812"/>
                                <a:ext cx="2208972" cy="1157236"/>
                                <a:chOff x="134178" y="-42812"/>
                                <a:chExt cx="2208972" cy="1157236"/>
                              </a:xfrm>
                              <a:grpFill/>
                            </wpg:grpSpPr>
                            <wps:wsp>
                              <wps:cNvPr id="289" name="Text Box 289"/>
                              <wps:cNvSpPr txBox="1"/>
                              <wps:spPr>
                                <a:xfrm>
                                  <a:off x="1714500" y="123825"/>
                                  <a:ext cx="628650" cy="428625"/>
                                </a:xfrm>
                                <a:prstGeom prst="rect">
                                  <a:avLst/>
                                </a:prstGeom>
                                <a:grpFill/>
                                <a:ln>
                                  <a:noFill/>
                                </a:ln>
                              </wps:spPr>
                              <wps:style>
                                <a:lnRef idx="2">
                                  <a:schemeClr val="accent6"/>
                                </a:lnRef>
                                <a:fillRef idx="1">
                                  <a:schemeClr val="lt1"/>
                                </a:fillRef>
                                <a:effectRef idx="0">
                                  <a:schemeClr val="accent6"/>
                                </a:effectRef>
                                <a:fontRef idx="minor">
                                  <a:schemeClr val="dk1"/>
                                </a:fontRef>
                              </wps:style>
                              <wps:txbx>
                                <w:txbxContent>
                                  <w:p w14:paraId="06A2B5CD" w14:textId="77777777" w:rsidR="004219EC" w:rsidRPr="007965A2" w:rsidRDefault="004219EC" w:rsidP="00C0772F">
                                    <w:pPr>
                                      <w:rPr>
                                        <w:b/>
                                        <w:color w:val="FF0000"/>
                                      </w:rPr>
                                    </w:pPr>
                                    <w:r w:rsidRPr="007965A2">
                                      <w:rPr>
                                        <w:b/>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94" name="Group 294"/>
                              <wpg:cNvGrpSpPr/>
                              <wpg:grpSpPr>
                                <a:xfrm>
                                  <a:off x="134178" y="-42812"/>
                                  <a:ext cx="1802668" cy="1157236"/>
                                  <a:chOff x="134178" y="-42812"/>
                                  <a:chExt cx="1802668" cy="1157236"/>
                                </a:xfrm>
                                <a:grpFill/>
                              </wpg:grpSpPr>
                              <wps:wsp>
                                <wps:cNvPr id="291" name="Text Box 291"/>
                                <wps:cNvSpPr txBox="1"/>
                                <wps:spPr>
                                  <a:xfrm>
                                    <a:off x="762828" y="375950"/>
                                    <a:ext cx="552450" cy="428626"/>
                                  </a:xfrm>
                                  <a:prstGeom prst="rect">
                                    <a:avLst/>
                                  </a:prstGeom>
                                  <a:grpFill/>
                                  <a:ln>
                                    <a:noFill/>
                                  </a:ln>
                                </wps:spPr>
                                <wps:style>
                                  <a:lnRef idx="2">
                                    <a:schemeClr val="accent6"/>
                                  </a:lnRef>
                                  <a:fillRef idx="1">
                                    <a:schemeClr val="lt1"/>
                                  </a:fillRef>
                                  <a:effectRef idx="0">
                                    <a:schemeClr val="accent6"/>
                                  </a:effectRef>
                                  <a:fontRef idx="minor">
                                    <a:schemeClr val="dk1"/>
                                  </a:fontRef>
                                </wps:style>
                                <wps:txbx>
                                  <w:txbxContent>
                                    <w:p w14:paraId="2B2523CF" w14:textId="77777777" w:rsidR="004219EC" w:rsidRPr="007965A2" w:rsidRDefault="004219EC" w:rsidP="00C0772F">
                                      <w:pPr>
                                        <w:rPr>
                                          <w:b/>
                                          <w:color w:val="FF0000"/>
                                        </w:rPr>
                                      </w:pPr>
                                      <w:r w:rsidRPr="007965A2">
                                        <w:rPr>
                                          <w:b/>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0" name="Text Box 290"/>
                                <wps:cNvSpPr txBox="1"/>
                                <wps:spPr>
                                  <a:xfrm>
                                    <a:off x="1508221" y="-42812"/>
                                    <a:ext cx="428625" cy="461911"/>
                                  </a:xfrm>
                                  <a:prstGeom prst="rect">
                                    <a:avLst/>
                                  </a:prstGeom>
                                  <a:grpFill/>
                                  <a:ln>
                                    <a:noFill/>
                                  </a:ln>
                                </wps:spPr>
                                <wps:style>
                                  <a:lnRef idx="2">
                                    <a:schemeClr val="accent6"/>
                                  </a:lnRef>
                                  <a:fillRef idx="1">
                                    <a:schemeClr val="lt1"/>
                                  </a:fillRef>
                                  <a:effectRef idx="0">
                                    <a:schemeClr val="accent6"/>
                                  </a:effectRef>
                                  <a:fontRef idx="minor">
                                    <a:schemeClr val="dk1"/>
                                  </a:fontRef>
                                </wps:style>
                                <wps:txbx>
                                  <w:txbxContent>
                                    <w:p w14:paraId="4ADB87BA" w14:textId="77777777" w:rsidR="004219EC" w:rsidRPr="007965A2" w:rsidRDefault="004219EC" w:rsidP="00C0772F">
                                      <w:pPr>
                                        <w:rPr>
                                          <w:b/>
                                          <w:color w:val="FF0000"/>
                                        </w:rPr>
                                      </w:pPr>
                                      <w:r w:rsidRPr="007965A2">
                                        <w:rPr>
                                          <w:b/>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2" name="Text Box 292"/>
                                <wps:cNvSpPr txBox="1"/>
                                <wps:spPr>
                                  <a:xfrm>
                                    <a:off x="134178" y="685799"/>
                                    <a:ext cx="628650" cy="428625"/>
                                  </a:xfrm>
                                  <a:prstGeom prst="rect">
                                    <a:avLst/>
                                  </a:prstGeom>
                                  <a:grpFill/>
                                  <a:ln>
                                    <a:noFill/>
                                  </a:ln>
                                </wps:spPr>
                                <wps:style>
                                  <a:lnRef idx="2">
                                    <a:schemeClr val="accent6"/>
                                  </a:lnRef>
                                  <a:fillRef idx="1">
                                    <a:schemeClr val="lt1"/>
                                  </a:fillRef>
                                  <a:effectRef idx="0">
                                    <a:schemeClr val="accent6"/>
                                  </a:effectRef>
                                  <a:fontRef idx="minor">
                                    <a:schemeClr val="dk1"/>
                                  </a:fontRef>
                                </wps:style>
                                <wps:txbx>
                                  <w:txbxContent>
                                    <w:p w14:paraId="62F2C801" w14:textId="77777777" w:rsidR="004219EC" w:rsidRPr="007965A2" w:rsidRDefault="004219EC" w:rsidP="00C0772F">
                                      <w:pPr>
                                        <w:rPr>
                                          <w:b/>
                                          <w:color w:val="FF0000"/>
                                        </w:rPr>
                                      </w:pPr>
                                      <w:r w:rsidRPr="007965A2">
                                        <w:rPr>
                                          <w:b/>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s:wsp>
                        <wps:cNvPr id="420" name="Text Box 420"/>
                        <wps:cNvSpPr txBox="1"/>
                        <wps:spPr>
                          <a:xfrm>
                            <a:off x="0" y="2332490"/>
                            <a:ext cx="3536315" cy="275099"/>
                          </a:xfrm>
                          <a:prstGeom prst="rect">
                            <a:avLst/>
                          </a:prstGeom>
                          <a:solidFill>
                            <a:prstClr val="white"/>
                          </a:solidFill>
                          <a:ln>
                            <a:noFill/>
                          </a:ln>
                          <a:effectLst/>
                        </wps:spPr>
                        <wps:txbx>
                          <w:txbxContent>
                            <w:p w14:paraId="16EFBB9D" w14:textId="77777777" w:rsidR="004219EC" w:rsidRPr="00294287" w:rsidRDefault="004219EC" w:rsidP="00885596">
                              <w:pPr>
                                <w:pStyle w:val="Caption"/>
                                <w:rPr>
                                  <w:noProof/>
                                  <w:sz w:val="24"/>
                                  <w:szCs w:val="24"/>
                                </w:rPr>
                              </w:pPr>
                              <w:bookmarkStart w:id="1" w:name="_Toc375131305"/>
                              <w:bookmarkStart w:id="2" w:name="_Toc375132723"/>
                              <w:r>
                                <w:t xml:space="preserve">Abbildung </w:t>
                              </w:r>
                              <w:fldSimple w:instr=" SEQ Abbildung \* ARABIC ">
                                <w:r>
                                  <w:rPr>
                                    <w:noProof/>
                                  </w:rPr>
                                  <w:t>1</w:t>
                                </w:r>
                              </w:fldSimple>
                              <w:r>
                                <w:t xml:space="preserve"> - Nodes auf Karte</w:t>
                              </w:r>
                              <w:bookmarkEnd w:id="1"/>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421" o:spid="_x0000_s1026" style="position:absolute;left:0;text-align:left;margin-left:73.1pt;margin-top:201.15pt;width:298.55pt;height:200.2pt;z-index:251708416" coordsize="36871,2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">
                <v:group id="Group 45" o:spid="_x0000_s1027" style="position:absolute;width:36871;height:23324" coordsize="55644,352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o:lock v:ext="edit" aspectratio="t"/>
                  <v:group id="Group 49" o:spid="_x0000_s1028" style="position:absolute;width:54578;height:35052" coordsize="54578,350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9" type="#_x0000_t75" style="position:absolute;width:54578;height:35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gnAjDAAAA3AAAAA8AAABkcnMvZG93bnJldi54bWxEj0FrAjEUhO+C/yE8oTfN1haVrVFssdAe&#10;zXrw+Ni87i7dvKxJXNd/3xQEj8PMfMOst4NtRU8+NI4VPM8yEMSlMw1XCo7F53QFIkRkg61jUnCj&#10;ANvNeLTG3LgrH6jXsRIJwiFHBXWMXS5lKGuyGGauI07ej/MWY5K+ksbjNcFtK+dZtpAWG04LNXb0&#10;UVP5qy9WgS598d6H/fz7dCrONxz0QS60Uk+TYfcGItIQH+F7+8soeF2+wP+ZdATk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qCcCMMAAADcAAAADwAAAAAAAAAAAAAAAACf&#10;AgAAZHJzL2Rvd25yZXYueG1sUEsFBgAAAAAEAAQA9wAAAI8DAAAAAA==&#10;">
                      <v:imagedata r:id="rId20" o:title="" croptop="5350f" cropbottom="10967f" cropleft="2275f" cropright="1191f"/>
                      <v:path arrowok="t"/>
                    </v:shape>
                    <v:group id="Group 477" o:spid="_x0000_s1030" style="position:absolute;left:1714;top:1238;width:51245;height:32004" coordsize="51244,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XS0cYAAADcAAAADwAAAGRycy9kb3ducmV2LnhtbESPQWvCQBSE74L/YXlC&#10;b3UTa2uJWUVEpQcpVAvF2yP7TEKyb0N2TeK/7xYKHoeZ+YZJ14OpRUetKy0riKcRCOLM6pJzBd/n&#10;/fM7COeRNdaWScGdHKxX41GKibY9f1F38rkIEHYJKii8bxIpXVaQQTe1DXHwrrY16INsc6lb7APc&#10;1HIWRW/SYMlhocCGtgVl1elmFBx67Dcv8a47Vtft/XJ+/fw5xqTU02TYLEF4Gvwj/N/+0Arm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RdLRxgAAANwA&#10;AAAPAAAAAAAAAAAAAAAAAKoCAABkcnMvZG93bnJldi54bWxQSwUGAAAAAAQABAD6AAAAnQMAAAAA&#10;">
                      <v:oval id="Oval 468" o:spid="_x0000_s1031" style="position:absolute;left:33718;top:31146;width:762;height: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U7VsEA&#10;AADcAAAADwAAAGRycy9kb3ducmV2LnhtbERPy4rCMBTdC/5DuII7TZXBRzWKyggDbsbqwuW1ubbV&#10;5qY0sXb+3iwGXB7Oe7luTSkaql1hWcFoGIEgTq0uOFNwPu0HMxDOI2ssLZOCP3KwXnU7S4y1ffGR&#10;msRnIoSwi1FB7n0VS+nSnAy6oa2IA3eztUEfYJ1JXeMrhJtSjqNoIg0WHBpyrGiXU/pInkbB9/1+&#10;nZbz0aU98O3xNMnvbttslOr32s0ChKfWf8T/7h+t4GsS1oYz4QjI1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1O1bBAAAA3AAAAA8AAAAAAAAAAAAAAAAAmAIAAGRycy9kb3du&#10;cmV2LnhtbFBLBQYAAAAABAAEAPUAAACGAwAAAAA=&#10;" fillcolor="#e8b54d [3208]" strokecolor="#ffc000" strokeweight="2pt"/>
                      <v:oval id="Oval 469" o:spid="_x0000_s1032" style="position:absolute;left:50482;top:23336;width:762;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mezcUA&#10;AADcAAAADwAAAGRycy9kb3ducmV2LnhtbESPT4vCMBTE78J+h/CEvWmqLP6pRnHFhYW9aPXg8dk8&#10;22rzUppY67c3C4LHYWZ+w8yXrSlFQ7UrLCsY9CMQxKnVBWcKDvuf3gSE88gaS8uk4EEOlouPzhxj&#10;be+8oybxmQgQdjEqyL2vYildmpNB17cVcfDOtjbog6wzqWu8B7gp5TCKRtJgwWEhx4rWOaXX5GYU&#10;bC6X07icDo7tH5+vN5Ns19/NSqnPbruagfDU+nf41f7VCr5GU/g/E4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uZ7NxQAAANwAAAAPAAAAAAAAAAAAAAAAAJgCAABkcnMv&#10;ZG93bnJldi54bWxQSwUGAAAAAAQABAD1AAAAigMAAAAA&#10;" fillcolor="#e8b54d [3208]" strokecolor="#ffc000" strokeweight="2pt"/>
                      <v:oval id="Oval 470" o:spid="_x0000_s1033" style="position:absolute;top:6477;width:762;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qhjcIA&#10;AADcAAAADwAAAGRycy9kb3ducmV2LnhtbERPTYvCMBC9C/6HMMLebKrIulajqLiw4MWtHjyOzdhW&#10;m0lpYu3++81B8Ph434tVZyrRUuNKywpGUQyCOLO65FzB6fg9/ALhPLLGyjIp+CMHq2W/t8BE2yf/&#10;Upv6XIQQdgkqKLyvEyldVpBBF9maOHBX2xj0ATa51A0+Q7ip5DiOP6XBkkNDgTVtC8ru6cMo2N1u&#10;l2k1G527PV/vD5Metpt2rdTHoFvPQXjq/Fv8cv9oBZNpmB/OhCM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qGNwgAAANwAAAAPAAAAAAAAAAAAAAAAAJgCAABkcnMvZG93&#10;bnJldi54bWxQSwUGAAAAAAQABAD1AAAAhwMAAAAA&#10;" fillcolor="#e8b54d [3208]" strokecolor="#ffc000" strokeweight="2pt"/>
                      <v:oval id="Oval 471" o:spid="_x0000_s1034" style="position:absolute;left:16383;width:762;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YEFsYA&#10;AADcAAAADwAAAGRycy9kb3ducmV2LnhtbESPQWvCQBSE7wX/w/KE3uompVSNrkGlhYKXGj14fGaf&#10;SUz2bciuMf33bqHQ4zAz3zDLdDCN6KlzlWUF8SQCQZxbXXGh4Hj4fJmBcB5ZY2OZFPyQg3Q1elpi&#10;ou2d99RnvhABwi5BBaX3bSKly0sy6Ca2JQ7exXYGfZBdIXWH9wA3jXyNondpsOKwUGJL25LyOrsZ&#10;BR/X63nazOPTsONLfTPZ93bTr5V6Hg/rBQhPg/8P/7W/tIK3aQy/Z8IR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YEFsYAAADcAAAADwAAAAAAAAAAAAAAAACYAgAAZHJz&#10;L2Rvd25yZXYueG1sUEsFBgAAAAAEAAQA9QAAAIsDAAAAAA==&#10;" fillcolor="#e8b54d [3208]" strokecolor="#ffc000" strokeweight="2pt"/>
                      <v:oval id="Oval 472" o:spid="_x0000_s1035" style="position:absolute;left:5905;top:3810;width:762;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SaYcYA&#10;AADcAAAADwAAAGRycy9kb3ducmV2LnhtbESPT2vCQBTE7wW/w/KE3nSjlKamrqJBQeilTXvw+Jp9&#10;JtHs25Dd/Om37xaEHoeZ+Q2z3o6mFj21rrKsYDGPQBDnVldcKPj6PM5eQDiPrLG2TAp+yMF2M3lY&#10;Y6LtwB/UZ74QAcIuQQWl900ipctLMujmtiEO3sW2Bn2QbSF1i0OAm1ouo+hZGqw4LJTYUFpSfss6&#10;o+BwvX7H9WpxHt/4cutM9p7u+51Sj9Nx9wrC0+j/w/f2SSt4ipfwdyYc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SaYcYAAADcAAAADwAAAAAAAAAAAAAAAACYAgAAZHJz&#10;L2Rvd25yZXYueG1sUEsFBgAAAAAEAAQA9QAAAIsDAAAAAA==&#10;" fillcolor="#e8b54d [3208]" strokecolor="#ffc000" strokeweight="2pt"/>
                      <v:oval id="Oval 476" o:spid="_x0000_s1036" style="position:absolute;left:17240;top:1238;width:762;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YsYA&#10;AADcAAAADwAAAGRycy9kb3ducmV2LnhtbESPS2vDMBCE74H+B7GF3ho5peThRgmuaaGQS+L2kOPW&#10;2viplbEUx/33UaCQ4zAz3zDr7WhaMVDvKssKZtMIBHFudcWFgp/vz+clCOeRNbaWScEfOdhuHiZr&#10;jLW98IGGzBciQNjFqKD0vouldHlJBt3UdsTBO9neoA+yL6Tu8RLgppUvUTSXBisOCyV2lJaUN9nZ&#10;KPio699Fu5odxx2fmrPJ9un7kCj19DgmbyA8jf4e/m9/aQWviznczoQjID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cYsYAAADcAAAADwAAAAAAAAAAAAAAAACYAgAAZHJz&#10;L2Rvd25yZXYueG1sUEsFBgAAAAAEAAQA9QAAAIsDAAAAAA==&#10;" fillcolor="#e8b54d [3208]" strokecolor="#ffc000" strokeweight="2pt"/>
                    </v:group>
                  </v:group>
                  <v:group id="Group 296" o:spid="_x0000_s1037" style="position:absolute;left:1246;top:429;width:54398;height:34786" coordorigin="1341,-428" coordsize="54398,34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group id="Group 293" o:spid="_x0000_s1038" style="position:absolute;left:32548;top:23431;width:23191;height:10926" coordorigin="-884" coordsize="23191,10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shapetype id="_x0000_t202" coordsize="21600,21600" o:spt="202" path="m,l,21600r21600,l21600,xe">
                        <v:stroke joinstyle="miter"/>
                        <v:path gradientshapeok="t" o:connecttype="rect"/>
                      </v:shapetype>
                      <v:shape id="Text Box 63" o:spid="_x0000_s1039" type="#_x0000_t202" style="position:absolute;left:16020;width:6287;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P3hcUA&#10;AADbAAAADwAAAGRycy9kb3ducmV2LnhtbESPQWvCQBSE7wX/w/IEb3VjR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w/eFxQAAANsAAAAPAAAAAAAAAAAAAAAAAJgCAABkcnMv&#10;ZG93bnJldi54bWxQSwUGAAAAAAQABAD1AAAAigMAAAAA&#10;" filled="f" stroked="f" strokeweight=".5pt">
                        <v:textbox>
                          <w:txbxContent>
                            <w:p w14:paraId="5FF823C9" w14:textId="77777777" w:rsidR="004219EC" w:rsidRPr="007965A2" w:rsidRDefault="004219EC" w:rsidP="00C0772F">
                              <w:pPr>
                                <w:rPr>
                                  <w:b/>
                                  <w:color w:val="FF0000"/>
                                </w:rPr>
                              </w:pPr>
                              <w:r w:rsidRPr="007965A2">
                                <w:rPr>
                                  <w:b/>
                                  <w:color w:val="FF0000"/>
                                </w:rPr>
                                <w:t>1</w:t>
                              </w:r>
                            </w:p>
                          </w:txbxContent>
                        </v:textbox>
                      </v:shape>
                      <v:shape id="Text Box 288" o:spid="_x0000_s1040" type="#_x0000_t202" style="position:absolute;left:-884;top:6835;width:6285;height:40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RkI8MA&#10;AADcAAAADwAAAGRycy9kb3ducmV2LnhtbERPTWvCQBC9F/wPywi91Y2BlhBdQwhIi7SHqBdvY3ZM&#10;gtnZmF1N2l/fPRR6fLzvdTaZTjxocK1lBctFBIK4srrlWsHxsH1JQDiPrLGzTAq+yUG2mT2tMdV2&#10;5JIee1+LEMIuRQWN930qpasaMugWticO3MUOBn2AQy31gGMIN52Mo+hNGmw5NDTYU9FQdd3fjYJd&#10;sf3C8hyb5Kcr3j8veX87nl6Vep5P+QqEp8n/i//cH1pBnIS1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RkI8MAAADcAAAADwAAAAAAAAAAAAAAAACYAgAAZHJzL2Rv&#10;d25yZXYueG1sUEsFBgAAAAAEAAQA9QAAAIgDAAAAAA==&#10;" filled="f" stroked="f" strokeweight=".5pt">
                        <v:textbox>
                          <w:txbxContent>
                            <w:p w14:paraId="4D81C656" w14:textId="77777777" w:rsidR="004219EC" w:rsidRPr="007965A2" w:rsidRDefault="004219EC" w:rsidP="00C0772F">
                              <w:pPr>
                                <w:rPr>
                                  <w:b/>
                                  <w:color w:val="FF0000"/>
                                </w:rPr>
                              </w:pPr>
                              <w:r w:rsidRPr="007965A2">
                                <w:rPr>
                                  <w:b/>
                                  <w:color w:val="FF0000"/>
                                </w:rPr>
                                <w:t>2</w:t>
                              </w:r>
                            </w:p>
                          </w:txbxContent>
                        </v:textbox>
                      </v:shape>
                    </v:group>
                    <v:group id="Group 295" o:spid="_x0000_s1041" style="position:absolute;left:1341;top:-428;width:22090;height:11572" coordorigin="1341,-428" coordsize="22089,11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shape id="Text Box 289" o:spid="_x0000_s1042" type="#_x0000_t202" style="position:absolute;left:17145;top:1238;width:6286;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LrrMgA&#10;AADcAAAADwAAAGRycy9kb3ducmV2LnhtbESPT2sCMRTE70K/Q3iFXopma6uuq1Gk0FI81L8HvT03&#10;z92lm5clSXX77ZtCweMwM79hpvPW1OJCzleWFTz1EhDEudUVFwr2u7duCsIHZI21ZVLwQx7ms7vO&#10;FDNtr7yhyzYUIkLYZ6igDKHJpPR5SQZ9zzbE0TtbZzBE6QqpHV4j3NSynyRDabDiuFBiQ68l5V/b&#10;b6Ng97I5PerBe3p4rhaf6+VodVy6s1IP9+1iAiJQG27h//aHVtBPx/B3Jh4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MuusyAAAANwAAAAPAAAAAAAAAAAAAAAAAJgCAABk&#10;cnMvZG93bnJldi54bWxQSwUGAAAAAAQABAD1AAAAjQMAAAAA&#10;" filled="f" stroked="f" strokeweight="2pt">
                        <v:textbox>
                          <w:txbxContent>
                            <w:p w14:paraId="06A2B5CD" w14:textId="77777777" w:rsidR="004219EC" w:rsidRPr="007965A2" w:rsidRDefault="004219EC" w:rsidP="00C0772F">
                              <w:pPr>
                                <w:rPr>
                                  <w:b/>
                                  <w:color w:val="FF0000"/>
                                </w:rPr>
                              </w:pPr>
                              <w:r w:rsidRPr="007965A2">
                                <w:rPr>
                                  <w:b/>
                                  <w:color w:val="FF0000"/>
                                </w:rPr>
                                <w:t>3</w:t>
                              </w:r>
                            </w:p>
                          </w:txbxContent>
                        </v:textbox>
                      </v:shape>
                      <v:group id="Group 294" o:spid="_x0000_s1043" style="position:absolute;left:1341;top:-428;width:18027;height:11572" coordorigin="1341,-428" coordsize="18026,11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9BopMUAAADcAAAADwAAAGRycy9kb3ducmV2LnhtbESPT2vCQBTE74LfYXmC&#10;t7qJ/7DRVURUepBCtVB6e2SfSTD7NmTXJH77rlDwOMzMb5jVpjOlaKh2hWUF8SgCQZxaXXCm4Pty&#10;eFuAcB5ZY2mZFDzIwWbd760w0bblL2rOPhMBwi5BBbn3VSKlS3My6Ea2Ig7e1dYGfZB1JnWNbYCb&#10;Uo6jaC4NFhwWcqxol1N6O9+NgmOL7XYS75vT7bp7/F5mnz+nmJQaDrrtEoSnzr/C/+0PrWD8Po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fQaKTFAAAA3AAA&#10;AA8AAAAAAAAAAAAAAAAAqgIAAGRycy9kb3ducmV2LnhtbFBLBQYAAAAABAAEAPoAAACcAwAAAAA=&#10;">
                        <v:shape id="Text Box 291" o:spid="_x0000_s1044" type="#_x0000_t202" style="position:absolute;left:7628;top:3759;width:5524;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1xd8gA&#10;AADcAAAADwAAAGRycy9kb3ducmV2LnhtbESPzWsCMRTE70L/h/AKvYhmta0fW6NIoaV4qJ8HvT03&#10;z92lm5clSXX735uC4HGYmd8wk1ljKnEm50vLCnrdBARxZnXJuYLd9qMzAuEDssbKMin4Iw+z6UNr&#10;gqm2F17TeRNyESHsU1RQhFCnUvqsIIO+a2vi6J2sMxiidLnUDi8RbirZT5KBNFhyXCiwpveCsp/N&#10;r1GwfVkf2/r1c7R/Luffq8VweVi4k1JPj838DUSgJtzDt/aXVtAf9+D/TD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nXF3yAAAANwAAAAPAAAAAAAAAAAAAAAAAJgCAABk&#10;cnMvZG93bnJldi54bWxQSwUGAAAAAAQABAD1AAAAjQMAAAAA&#10;" filled="f" stroked="f" strokeweight="2pt">
                          <v:textbox>
                            <w:txbxContent>
                              <w:p w14:paraId="2B2523CF" w14:textId="77777777" w:rsidR="004219EC" w:rsidRPr="007965A2" w:rsidRDefault="004219EC" w:rsidP="00C0772F">
                                <w:pPr>
                                  <w:rPr>
                                    <w:b/>
                                    <w:color w:val="FF0000"/>
                                  </w:rPr>
                                </w:pPr>
                                <w:r w:rsidRPr="007965A2">
                                  <w:rPr>
                                    <w:b/>
                                    <w:color w:val="FF0000"/>
                                  </w:rPr>
                                  <w:t>5</w:t>
                                </w:r>
                              </w:p>
                            </w:txbxContent>
                          </v:textbox>
                        </v:shape>
                        <v:shape id="Text Box 290" o:spid="_x0000_s1045" type="#_x0000_t202" style="position:absolute;left:15082;top:-428;width:4286;height:4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HU7MYA&#10;AADcAAAADwAAAGRycy9kb3ducmV2LnhtbERPu27CMBTdK/UfrIvEgsDhUUoDBqFKrRBD20AH2G7j&#10;SxI1vo5sF8Lf4wGp49F5L1atqcWZnK8sKxgOEhDEudUVFwq+92/9GQgfkDXWlknBlTyslo8PC0y1&#10;vXBG510oRAxhn6KCMoQmldLnJRn0A9sQR+5kncEQoSukdniJ4aaWoySZSoMVx4YSG3otKf/d/RkF&#10;+0n209NP77PDuFp/fG2fP49bd1Kq22nXcxCB2vAvvrs3WsHoJc6P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HU7MYAAADcAAAADwAAAAAAAAAAAAAAAACYAgAAZHJz&#10;L2Rvd25yZXYueG1sUEsFBgAAAAAEAAQA9QAAAIsDAAAAAA==&#10;" filled="f" stroked="f" strokeweight="2pt">
                          <v:textbox>
                            <w:txbxContent>
                              <w:p w14:paraId="4ADB87BA" w14:textId="77777777" w:rsidR="004219EC" w:rsidRPr="007965A2" w:rsidRDefault="004219EC" w:rsidP="00C0772F">
                                <w:pPr>
                                  <w:rPr>
                                    <w:b/>
                                    <w:color w:val="FF0000"/>
                                  </w:rPr>
                                </w:pPr>
                                <w:r w:rsidRPr="007965A2">
                                  <w:rPr>
                                    <w:b/>
                                    <w:color w:val="FF0000"/>
                                  </w:rPr>
                                  <w:t>4</w:t>
                                </w:r>
                              </w:p>
                            </w:txbxContent>
                          </v:textbox>
                        </v:shape>
                        <v:shape id="Text Box 292" o:spid="_x0000_s1046" type="#_x0000_t202" style="position:absolute;left:1341;top:6857;width:6287;height:4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vAMgA&#10;AADcAAAADwAAAGRycy9kb3ducmV2LnhtbESPT2sCMRTE70K/Q3iFXopm3bZqV6NIwVI8tP472Ntz&#10;89xd3LwsSarrt28KBY/DzPyGmcxaU4szOV9ZVtDvJSCIc6srLhTstovuCIQPyBpry6TgSh5m07vO&#10;BDNtL7ym8yYUIkLYZ6igDKHJpPR5SQZ9zzbE0TtaZzBE6QqpHV4i3NQyTZKBNFhxXCixobeS8tPm&#10;xyjYPq8Pj/rlfbR/quafq+Xw63vpjko93LfzMYhAbbiF/9sfWkH6msLfmXgE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T+8AyAAAANwAAAAPAAAAAAAAAAAAAAAAAJgCAABk&#10;cnMvZG93bnJldi54bWxQSwUGAAAAAAQABAD1AAAAjQMAAAAA&#10;" filled="f" stroked="f" strokeweight="2pt">
                          <v:textbox>
                            <w:txbxContent>
                              <w:p w14:paraId="62F2C801" w14:textId="77777777" w:rsidR="004219EC" w:rsidRPr="007965A2" w:rsidRDefault="004219EC" w:rsidP="00C0772F">
                                <w:pPr>
                                  <w:rPr>
                                    <w:b/>
                                    <w:color w:val="FF0000"/>
                                  </w:rPr>
                                </w:pPr>
                                <w:r w:rsidRPr="007965A2">
                                  <w:rPr>
                                    <w:b/>
                                    <w:color w:val="FF0000"/>
                                  </w:rPr>
                                  <w:t>6</w:t>
                                </w:r>
                              </w:p>
                            </w:txbxContent>
                          </v:textbox>
                        </v:shape>
                      </v:group>
                    </v:group>
                  </v:group>
                </v:group>
                <v:shape id="Text Box 420" o:spid="_x0000_s1047" type="#_x0000_t202" style="position:absolute;top:23324;width:35363;height:2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xJ78EA&#10;AADcAAAADwAAAGRycy9kb3ducmV2LnhtbERPTYvCMBC9C/sfwix4kTXdIiLVKK664EEPdcXz0Ixt&#10;sZmUJNr67zcHwePjfS9WvWnEg5yvLSv4HicgiAuray4VnP9+v2YgfEDW2FgmBU/ysFp+DBaYadtx&#10;To9TKEUMYZ+hgiqENpPSFxUZ9GPbEkfuap3BEKErpXbYxXDTyDRJptJgzbGhwpY2FRW3090omG7d&#10;vct5M9qedwc8tmV6+XlelBp+9us5iEB9eItf7r1WMEnj/H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8Se/BAAAA3AAAAA8AAAAAAAAAAAAAAAAAmAIAAGRycy9kb3du&#10;cmV2LnhtbFBLBQYAAAAABAAEAPUAAACGAwAAAAA=&#10;" stroked="f">
                  <v:textbox inset="0,0,0,0">
                    <w:txbxContent>
                      <w:p w14:paraId="16EFBB9D" w14:textId="77777777" w:rsidR="004219EC" w:rsidRPr="00294287" w:rsidRDefault="004219EC" w:rsidP="00885596">
                        <w:pPr>
                          <w:pStyle w:val="Caption"/>
                          <w:rPr>
                            <w:noProof/>
                            <w:sz w:val="24"/>
                            <w:szCs w:val="24"/>
                          </w:rPr>
                        </w:pPr>
                        <w:bookmarkStart w:id="3" w:name="_Toc375131305"/>
                        <w:bookmarkStart w:id="4" w:name="_Toc375132723"/>
                        <w:r>
                          <w:t xml:space="preserve">Abbildung </w:t>
                        </w:r>
                        <w:fldSimple w:instr=" SEQ Abbildung \* ARABIC ">
                          <w:r>
                            <w:rPr>
                              <w:noProof/>
                            </w:rPr>
                            <w:t>1</w:t>
                          </w:r>
                        </w:fldSimple>
                        <w:r>
                          <w:t xml:space="preserve"> - Nodes auf Karte</w:t>
                        </w:r>
                        <w:bookmarkEnd w:id="3"/>
                        <w:bookmarkEnd w:id="4"/>
                      </w:p>
                    </w:txbxContent>
                  </v:textbox>
                </v:shape>
                <w10:wrap type="topAndBottom"/>
              </v:group>
            </w:pict>
          </mc:Fallback>
        </mc:AlternateContent>
      </w:r>
      <w:r w:rsidR="001E6E87" w:rsidRPr="00423D5F">
        <w:t xml:space="preserve">Die Idee, ein Routing mit Orientierungspunkten anzureichern ist völlig neu und es gibt noch keine Applikation, die </w:t>
      </w:r>
      <w:r w:rsidR="00633135">
        <w:t>das</w:t>
      </w:r>
      <w:r w:rsidR="001E6E87" w:rsidRPr="00423D5F">
        <w:t xml:space="preserve"> anbietet. Um die Route generieren zu lassen </w:t>
      </w:r>
      <w:r w:rsidR="00CF549F" w:rsidRPr="00423D5F">
        <w:t>wurden</w:t>
      </w:r>
      <w:r w:rsidR="001E6E87" w:rsidRPr="00423D5F">
        <w:t xml:space="preserve"> einige Fussgängerrouting Dienste auf für sehbehinderte Fussgänger kritischen Routen</w:t>
      </w:r>
      <w:r w:rsidR="00CF549F" w:rsidRPr="00423D5F">
        <w:t xml:space="preserve"> getestet</w:t>
      </w:r>
      <w:r w:rsidR="001E6E87" w:rsidRPr="00423D5F">
        <w:t>. Dies</w:t>
      </w:r>
      <w:r w:rsidR="00CF549F" w:rsidRPr="00423D5F">
        <w:t xml:space="preserve">e beinhalten </w:t>
      </w:r>
      <w:r w:rsidR="001E6E87" w:rsidRPr="00423D5F">
        <w:t xml:space="preserve">zum Beispiel das Überqueren einer stark befahrenen Strasse oder eine Strecke welche eine Bahnhofunterführung als Abkürzung verwenden könnte. </w:t>
      </w:r>
      <w:r w:rsidR="00CF549F" w:rsidRPr="00423D5F">
        <w:t>Am besten schni</w:t>
      </w:r>
      <w:r w:rsidR="00CF549F" w:rsidRPr="00423D5F">
        <w:t>t</w:t>
      </w:r>
      <w:r w:rsidR="00CF549F" w:rsidRPr="00423D5F">
        <w:t>ten</w:t>
      </w:r>
      <w:r w:rsidR="001E6E87" w:rsidRPr="00423D5F">
        <w:t xml:space="preserve"> OSRM (OpenStreetMap Routing Machine)</w:t>
      </w:r>
      <w:r w:rsidR="00CF549F" w:rsidRPr="00423D5F">
        <w:t xml:space="preserve"> und YOURS (Yet another OpenStreetMap Routing Service) ab. Aufgrund der häufigeren Aktualisierun</w:t>
      </w:r>
      <w:r w:rsidR="00633135">
        <w:softHyphen/>
      </w:r>
      <w:r w:rsidR="00CF549F" w:rsidRPr="00423D5F">
        <w:t>gen der zugrundliegenden Daten wurde OSRM</w:t>
      </w:r>
      <w:r w:rsidR="000C646D" w:rsidRPr="00423D5F">
        <w:t xml:space="preserve"> </w:t>
      </w:r>
      <w:r w:rsidR="00CF549F" w:rsidRPr="00423D5F">
        <w:t xml:space="preserve">(der </w:t>
      </w:r>
      <w:r w:rsidR="001E6E87" w:rsidRPr="00423D5F">
        <w:t>Routing</w:t>
      </w:r>
      <w:r w:rsidR="00633135">
        <w:softHyphen/>
      </w:r>
      <w:r w:rsidR="001E6E87" w:rsidRPr="00423D5F">
        <w:t>dienst von OpenStreetMap Schweiz</w:t>
      </w:r>
      <w:r w:rsidR="00CF549F" w:rsidRPr="00423D5F">
        <w:t>) gewählt</w:t>
      </w:r>
      <w:r w:rsidR="001E6E87" w:rsidRPr="00423D5F">
        <w:t>. Dieser gibt die jeweiligen Wegkoordinaten einer</w:t>
      </w:r>
      <w:r w:rsidR="00CF549F" w:rsidRPr="00423D5F">
        <w:t xml:space="preserve"> angefragten</w:t>
      </w:r>
      <w:r w:rsidR="001E6E87" w:rsidRPr="00423D5F">
        <w:t xml:space="preserve"> Route zurück</w:t>
      </w:r>
      <w:r w:rsidR="000C646D" w:rsidRPr="00423D5F">
        <w:t>. In der Arbeit</w:t>
      </w:r>
      <w:r w:rsidR="00611548" w:rsidRPr="00423D5F">
        <w:t xml:space="preserve"> wurde ein Algorithmus entwickelt, der daraus eine Route mit einze</w:t>
      </w:r>
      <w:r>
        <w:t xml:space="preserve">lnen Wegabschnitten generiert. </w:t>
      </w:r>
      <w:r w:rsidR="004322AA" w:rsidRPr="00423D5F">
        <w:t xml:space="preserve">Im ersten Schritt werden </w:t>
      </w:r>
      <w:r w:rsidR="00611548" w:rsidRPr="00423D5F">
        <w:t>die</w:t>
      </w:r>
      <w:r w:rsidR="004322AA" w:rsidRPr="00423D5F">
        <w:t xml:space="preserve"> Wegkoordina</w:t>
      </w:r>
      <w:r w:rsidR="006658E0">
        <w:softHyphen/>
      </w:r>
      <w:r w:rsidR="004322AA" w:rsidRPr="00423D5F">
        <w:t xml:space="preserve">ten auf sogenannte </w:t>
      </w:r>
      <w:r w:rsidR="006658E0">
        <w:t>„</w:t>
      </w:r>
      <w:r w:rsidR="004322AA" w:rsidRPr="00423D5F">
        <w:t>Nodes</w:t>
      </w:r>
      <w:r w:rsidR="006658E0">
        <w:t>“</w:t>
      </w:r>
      <w:r w:rsidR="004322AA" w:rsidRPr="00423D5F">
        <w:t xml:space="preserve"> </w:t>
      </w:r>
      <w:r w:rsidR="00611548" w:rsidRPr="00423D5F">
        <w:t>(in Abbil</w:t>
      </w:r>
      <w:r w:rsidR="0011618F" w:rsidRPr="00423D5F">
        <w:softHyphen/>
      </w:r>
      <w:r w:rsidR="00611548" w:rsidRPr="00423D5F">
        <w:t>dung 1 als orange Kreise dargestellt), also Knotenpunkte von Wegen</w:t>
      </w:r>
      <w:r w:rsidR="00347880" w:rsidRPr="00423D5F">
        <w:t>,</w:t>
      </w:r>
      <w:r w:rsidR="00611548" w:rsidRPr="00423D5F">
        <w:t xml:space="preserve"> </w:t>
      </w:r>
      <w:r w:rsidR="006658E0">
        <w:t>abgebildet</w:t>
      </w:r>
      <w:r w:rsidR="00611548" w:rsidRPr="00423D5F">
        <w:t xml:space="preserve">. Diese </w:t>
      </w:r>
      <w:r w:rsidR="00C0772F">
        <w:t>„</w:t>
      </w:r>
      <w:r w:rsidR="00611548" w:rsidRPr="00423D5F">
        <w:t>Nodes</w:t>
      </w:r>
      <w:r w:rsidR="00C0772F">
        <w:t>“</w:t>
      </w:r>
      <w:r w:rsidR="00611548" w:rsidRPr="00423D5F">
        <w:t xml:space="preserve"> sind immer dort</w:t>
      </w:r>
      <w:r w:rsidR="00512670" w:rsidRPr="00423D5F">
        <w:t>,</w:t>
      </w:r>
      <w:r w:rsidR="00611548" w:rsidRPr="00423D5F">
        <w:t xml:space="preserve"> wo eine Strasse beginnt, endet </w:t>
      </w:r>
      <w:r w:rsidR="00611548" w:rsidRPr="00423D5F">
        <w:t>o</w:t>
      </w:r>
      <w:r w:rsidR="00611548" w:rsidRPr="00423D5F">
        <w:t>der eine an</w:t>
      </w:r>
      <w:r w:rsidR="0011618F" w:rsidRPr="00423D5F">
        <w:softHyphen/>
      </w:r>
      <w:r w:rsidR="00611548" w:rsidRPr="00423D5F">
        <w:t>dere Strasse kreuzt (</w:t>
      </w:r>
      <w:r w:rsidR="006658E0">
        <w:t>siehe</w:t>
      </w:r>
      <w:r w:rsidR="00611548" w:rsidRPr="00423D5F">
        <w:t xml:space="preserve"> </w:t>
      </w:r>
      <w:r w:rsidR="00E763E7">
        <w:t>„</w:t>
      </w:r>
      <w:r w:rsidR="00611548" w:rsidRPr="00423D5F">
        <w:t>Node</w:t>
      </w:r>
      <w:r w:rsidR="00E763E7">
        <w:t>“</w:t>
      </w:r>
      <w:r w:rsidR="00611548" w:rsidRPr="00423D5F">
        <w:t xml:space="preserve"> mi</w:t>
      </w:r>
      <w:r w:rsidR="00CC3ABD" w:rsidRPr="00423D5F">
        <w:t>t der Num</w:t>
      </w:r>
      <w:r w:rsidR="006658E0">
        <w:softHyphen/>
      </w:r>
      <w:r w:rsidR="00CC3ABD" w:rsidRPr="00423D5F">
        <w:t>mer 2</w:t>
      </w:r>
      <w:r w:rsidR="006658E0">
        <w:t>).</w:t>
      </w:r>
      <w:r w:rsidR="000C646D" w:rsidRPr="00423D5F">
        <w:t xml:space="preserve"> </w:t>
      </w:r>
      <w:r w:rsidR="00611548" w:rsidRPr="00423D5F">
        <w:t xml:space="preserve">Anhand der </w:t>
      </w:r>
      <w:r w:rsidR="006658E0">
        <w:t>abgebildeten</w:t>
      </w:r>
      <w:r w:rsidR="00611548" w:rsidRPr="00423D5F">
        <w:t xml:space="preserve"> Nodes werd</w:t>
      </w:r>
      <w:r w:rsidR="00647561" w:rsidRPr="00423D5F">
        <w:t>en dann via Overpass API, einem Dienst</w:t>
      </w:r>
      <w:r w:rsidR="00347880" w:rsidRPr="00423D5F">
        <w:t>,</w:t>
      </w:r>
      <w:r w:rsidR="00647561" w:rsidRPr="00423D5F">
        <w:t xml:space="preserve"> </w:t>
      </w:r>
      <w:r w:rsidR="00512670" w:rsidRPr="00423D5F">
        <w:t>der</w:t>
      </w:r>
      <w:r w:rsidR="00647561" w:rsidRPr="00423D5F">
        <w:t xml:space="preserve"> </w:t>
      </w:r>
      <w:r w:rsidR="00611548" w:rsidRPr="00423D5F">
        <w:t>Abfragen in OpenStreetMap er</w:t>
      </w:r>
      <w:r w:rsidR="0011618F" w:rsidRPr="00423D5F">
        <w:softHyphen/>
      </w:r>
      <w:r w:rsidR="00611548" w:rsidRPr="00423D5F">
        <w:t>möglicht, die sogen</w:t>
      </w:r>
      <w:r w:rsidR="004322AA" w:rsidRPr="00423D5F">
        <w:t>ann</w:t>
      </w:r>
      <w:r w:rsidR="0011618F" w:rsidRPr="00423D5F">
        <w:softHyphen/>
      </w:r>
      <w:r w:rsidR="004322AA" w:rsidRPr="00423D5F">
        <w:t xml:space="preserve">ten </w:t>
      </w:r>
      <w:r w:rsidR="00512670" w:rsidRPr="00423D5F">
        <w:t>„</w:t>
      </w:r>
      <w:r w:rsidR="004322AA" w:rsidRPr="00423D5F">
        <w:t>Ways</w:t>
      </w:r>
      <w:r w:rsidR="00512670" w:rsidRPr="00423D5F">
        <w:t>“</w:t>
      </w:r>
      <w:r w:rsidR="004322AA" w:rsidRPr="00423D5F">
        <w:t xml:space="preserve"> auf der Route gesucht. Ein </w:t>
      </w:r>
      <w:r w:rsidR="00512670" w:rsidRPr="00423D5F">
        <w:t>„</w:t>
      </w:r>
      <w:r w:rsidR="004322AA" w:rsidRPr="00423D5F">
        <w:t>Way</w:t>
      </w:r>
      <w:r w:rsidR="00512670" w:rsidRPr="00423D5F">
        <w:t>“</w:t>
      </w:r>
      <w:r w:rsidR="00611548" w:rsidRPr="00423D5F">
        <w:t xml:space="preserve"> in OpenStreetMap ist nicht mehr als ei</w:t>
      </w:r>
      <w:r w:rsidR="004322AA" w:rsidRPr="00423D5F">
        <w:t>ne Linie</w:t>
      </w:r>
      <w:r w:rsidR="00E763E7">
        <w:t>. Er kann eine ganze Strasse oder auch nur ein Strassensegment darstellen</w:t>
      </w:r>
      <w:r w:rsidR="004322AA" w:rsidRPr="00423D5F">
        <w:t>. Er kann ve</w:t>
      </w:r>
      <w:r w:rsidR="004322AA" w:rsidRPr="00423D5F">
        <w:t>r</w:t>
      </w:r>
      <w:r w:rsidR="004322AA" w:rsidRPr="00423D5F">
        <w:t>schiedene</w:t>
      </w:r>
      <w:r w:rsidR="00E763E7">
        <w:t xml:space="preserve"> sogenannte</w:t>
      </w:r>
      <w:r w:rsidR="004322AA" w:rsidRPr="00423D5F">
        <w:t xml:space="preserve"> </w:t>
      </w:r>
      <w:r w:rsidR="00E763E7">
        <w:t>„</w:t>
      </w:r>
      <w:r w:rsidR="00C0772F">
        <w:t>T</w:t>
      </w:r>
      <w:r w:rsidR="004322AA" w:rsidRPr="00423D5F">
        <w:t>ags</w:t>
      </w:r>
      <w:r w:rsidR="00E763E7">
        <w:t>“</w:t>
      </w:r>
      <w:r w:rsidR="00611548" w:rsidRPr="00423D5F">
        <w:t>, also</w:t>
      </w:r>
      <w:r w:rsidR="006156B5" w:rsidRPr="00423D5F">
        <w:t xml:space="preserve"> Merkmale </w:t>
      </w:r>
      <w:r w:rsidR="00E763E7">
        <w:t>besitzen</w:t>
      </w:r>
      <w:r w:rsidR="00647561" w:rsidRPr="00423D5F">
        <w:t xml:space="preserve">. </w:t>
      </w:r>
      <w:r w:rsidR="00611548" w:rsidRPr="00423D5F">
        <w:t xml:space="preserve">Ein </w:t>
      </w:r>
      <w:r w:rsidR="00C0772F">
        <w:t>„</w:t>
      </w:r>
      <w:r w:rsidR="00611548" w:rsidRPr="00423D5F">
        <w:t>Way</w:t>
      </w:r>
      <w:r w:rsidR="00C0772F">
        <w:t>“</w:t>
      </w:r>
      <w:r w:rsidR="004322AA" w:rsidRPr="00423D5F">
        <w:t xml:space="preserve"> der den </w:t>
      </w:r>
      <w:r w:rsidR="00E763E7">
        <w:t>„</w:t>
      </w:r>
      <w:r w:rsidR="00611548" w:rsidRPr="00423D5F">
        <w:t>Tag</w:t>
      </w:r>
      <w:r w:rsidR="00E763E7">
        <w:t>“</w:t>
      </w:r>
      <w:r w:rsidR="00611548" w:rsidRPr="00423D5F">
        <w:t xml:space="preserve"> „highway“ </w:t>
      </w:r>
      <w:r w:rsidR="00367DE5" w:rsidRPr="00423D5F">
        <w:t xml:space="preserve">besitzt </w:t>
      </w:r>
      <w:r w:rsidR="00611548" w:rsidRPr="00423D5F">
        <w:t>kann eine Strasse, eine Brücke, ein Tunnel, ein Fus</w:t>
      </w:r>
      <w:r w:rsidR="00611548" w:rsidRPr="00423D5F">
        <w:t>s</w:t>
      </w:r>
      <w:r w:rsidR="00611548" w:rsidRPr="00423D5F">
        <w:t>weg, ein Fahrradweg</w:t>
      </w:r>
      <w:r w:rsidR="00882830" w:rsidRPr="00423D5F">
        <w:t xml:space="preserve"> oder </w:t>
      </w:r>
      <w:r w:rsidR="004322AA" w:rsidRPr="00423D5F">
        <w:t>eine</w:t>
      </w:r>
      <w:r w:rsidR="00882830" w:rsidRPr="00423D5F">
        <w:t xml:space="preserve"> Kante eines</w:t>
      </w:r>
      <w:r w:rsidR="00367DE5" w:rsidRPr="00423D5F">
        <w:t xml:space="preserve"> </w:t>
      </w:r>
      <w:r w:rsidR="00882830" w:rsidRPr="00423D5F">
        <w:t>P</w:t>
      </w:r>
      <w:r w:rsidR="00611548" w:rsidRPr="00423D5F">
        <w:t xml:space="preserve">latzes sein. Die Suche nach </w:t>
      </w:r>
      <w:r w:rsidR="00E763E7">
        <w:t>Strassen</w:t>
      </w:r>
      <w:r w:rsidR="00611548" w:rsidRPr="00423D5F">
        <w:t xml:space="preserve"> auf einer Route begrenzt sich auf die </w:t>
      </w:r>
      <w:r w:rsidR="00E763E7">
        <w:t>„</w:t>
      </w:r>
      <w:r w:rsidR="00611548" w:rsidRPr="00423D5F">
        <w:t>Ways</w:t>
      </w:r>
      <w:r w:rsidR="00E763E7">
        <w:t>“</w:t>
      </w:r>
      <w:r w:rsidR="00611548" w:rsidRPr="00423D5F">
        <w:t xml:space="preserve"> mit diesem </w:t>
      </w:r>
      <w:r w:rsidR="00E763E7">
        <w:t>„</w:t>
      </w:r>
      <w:r w:rsidR="00611548" w:rsidRPr="00423D5F">
        <w:t>Tag</w:t>
      </w:r>
      <w:r w:rsidR="00E763E7">
        <w:t>“</w:t>
      </w:r>
      <w:r w:rsidR="00611548" w:rsidRPr="00423D5F">
        <w:t>. Dazu wird in einer sogenannten „bounding box“ (ganze Abbildung 1) gesucht. Dies ist ein Rahmen mit höchster und tiefster Koordina</w:t>
      </w:r>
      <w:r w:rsidR="003E5991" w:rsidRPr="00423D5F">
        <w:t>te der Route, dem noch 10m als B</w:t>
      </w:r>
      <w:r w:rsidR="00611548" w:rsidRPr="00423D5F">
        <w:t>uffer für Orientierungspunkte hinzuge</w:t>
      </w:r>
      <w:r w:rsidR="0011618F" w:rsidRPr="00423D5F">
        <w:softHyphen/>
      </w:r>
      <w:r w:rsidR="00611548" w:rsidRPr="00423D5F">
        <w:t>fügt werden. Die Resultate werden dann mit den g</w:t>
      </w:r>
      <w:r w:rsidR="00611548" w:rsidRPr="00423D5F">
        <w:t>e</w:t>
      </w:r>
      <w:r w:rsidR="00611548" w:rsidRPr="00423D5F">
        <w:t xml:space="preserve">mappten </w:t>
      </w:r>
      <w:r w:rsidR="00C0772F">
        <w:t>„</w:t>
      </w:r>
      <w:r w:rsidR="00611548" w:rsidRPr="00423D5F">
        <w:t>Nodes</w:t>
      </w:r>
      <w:r w:rsidR="00C0772F">
        <w:t>“</w:t>
      </w:r>
      <w:r w:rsidR="00611548" w:rsidRPr="00423D5F">
        <w:t xml:space="preserve"> vergli</w:t>
      </w:r>
      <w:r w:rsidR="006156B5" w:rsidRPr="00423D5F">
        <w:t>chen. I</w:t>
      </w:r>
      <w:r w:rsidR="00611548" w:rsidRPr="00423D5F">
        <w:t>mmer</w:t>
      </w:r>
      <w:r w:rsidR="00512670" w:rsidRPr="00423D5F">
        <w:t xml:space="preserve"> dann</w:t>
      </w:r>
      <w:r w:rsidR="006156B5" w:rsidRPr="00423D5F">
        <w:t>,</w:t>
      </w:r>
      <w:r w:rsidR="00611548" w:rsidRPr="00423D5F">
        <w:t xml:space="preserve"> wenn ein </w:t>
      </w:r>
      <w:r w:rsidR="00C0772F">
        <w:t>„</w:t>
      </w:r>
      <w:r w:rsidR="00611548" w:rsidRPr="00423D5F">
        <w:t>Node</w:t>
      </w:r>
      <w:r w:rsidR="00C0772F">
        <w:t>“</w:t>
      </w:r>
      <w:r w:rsidR="00611548" w:rsidRPr="00423D5F">
        <w:t xml:space="preserve"> der Route nur einen gemeinsamen </w:t>
      </w:r>
      <w:r w:rsidR="00C0772F">
        <w:t>„</w:t>
      </w:r>
      <w:r w:rsidR="00611548" w:rsidRPr="00423D5F">
        <w:t>Way</w:t>
      </w:r>
      <w:r w:rsidR="00C0772F">
        <w:t>“</w:t>
      </w:r>
      <w:r w:rsidR="00611548" w:rsidRPr="00423D5F">
        <w:t xml:space="preserve"> mit dem nächsten </w:t>
      </w:r>
      <w:r w:rsidR="00C0772F">
        <w:t>„</w:t>
      </w:r>
      <w:r w:rsidR="00611548" w:rsidRPr="00423D5F">
        <w:t>Node</w:t>
      </w:r>
      <w:r w:rsidR="00C0772F">
        <w:t>“</w:t>
      </w:r>
      <w:r w:rsidR="00611548" w:rsidRPr="00423D5F">
        <w:t xml:space="preserve"> der Route aufweist, gilt dieser </w:t>
      </w:r>
      <w:r w:rsidR="00C0772F">
        <w:t>„</w:t>
      </w:r>
      <w:r w:rsidR="00611548" w:rsidRPr="00423D5F">
        <w:t>Way</w:t>
      </w:r>
      <w:r w:rsidR="00C0772F">
        <w:t>“</w:t>
      </w:r>
      <w:r w:rsidR="00611548" w:rsidRPr="00423D5F">
        <w:t xml:space="preserve"> als ein </w:t>
      </w:r>
      <w:r w:rsidR="00C0772F">
        <w:t>Teil</w:t>
      </w:r>
      <w:r w:rsidR="00611548" w:rsidRPr="00423D5F">
        <w:t xml:space="preserve"> der Route. Für den let</w:t>
      </w:r>
      <w:r w:rsidR="00611548" w:rsidRPr="00423D5F">
        <w:t>z</w:t>
      </w:r>
      <w:r w:rsidR="00611548" w:rsidRPr="00423D5F">
        <w:t xml:space="preserve">ten </w:t>
      </w:r>
      <w:r w:rsidR="00C0772F">
        <w:t>„</w:t>
      </w:r>
      <w:r w:rsidR="00611548" w:rsidRPr="00423D5F">
        <w:t>Node</w:t>
      </w:r>
      <w:r w:rsidR="00C0772F">
        <w:t>“</w:t>
      </w:r>
      <w:r w:rsidR="00611548" w:rsidRPr="00423D5F">
        <w:t xml:space="preserve"> der Route wird rückwärts </w:t>
      </w:r>
      <w:r w:rsidR="00512670" w:rsidRPr="00423D5F">
        <w:t>gerech</w:t>
      </w:r>
      <w:r w:rsidR="0011618F" w:rsidRPr="00423D5F">
        <w:softHyphen/>
      </w:r>
      <w:r w:rsidR="00512670" w:rsidRPr="00423D5F">
        <w:t>net,</w:t>
      </w:r>
      <w:r w:rsidR="00611548" w:rsidRPr="00423D5F">
        <w:t xml:space="preserve"> um den richtigen </w:t>
      </w:r>
      <w:r w:rsidR="00512670" w:rsidRPr="00423D5F">
        <w:t>„</w:t>
      </w:r>
      <w:r w:rsidR="00611548" w:rsidRPr="00423D5F">
        <w:t>Way</w:t>
      </w:r>
      <w:r w:rsidR="00512670" w:rsidRPr="00423D5F">
        <w:t>“</w:t>
      </w:r>
      <w:r w:rsidR="00611548" w:rsidRPr="00423D5F">
        <w:t xml:space="preserve"> zu finden. Anschliessend wird nach </w:t>
      </w:r>
      <w:r w:rsidR="00C0772F" w:rsidRPr="00423D5F">
        <w:t>Orientierungs</w:t>
      </w:r>
      <w:r w:rsidR="00C0772F" w:rsidRPr="00423D5F">
        <w:softHyphen/>
        <w:t>punkten</w:t>
      </w:r>
      <w:r w:rsidR="00611548" w:rsidRPr="00423D5F">
        <w:t xml:space="preserve"> in den jeweiligen Routenabschnitten gesucht. Diese werden auf die linke oder rechte Strassenseite eingeteilt. </w:t>
      </w:r>
      <w:r w:rsidR="006156B5" w:rsidRPr="00423D5F">
        <w:t xml:space="preserve">Dazu werden </w:t>
      </w:r>
      <w:r w:rsidR="00611548" w:rsidRPr="00423D5F">
        <w:t>berech</w:t>
      </w:r>
      <w:r w:rsidR="0011618F" w:rsidRPr="00423D5F">
        <w:softHyphen/>
      </w:r>
      <w:r w:rsidR="00611548" w:rsidRPr="00423D5F">
        <w:t>ne</w:t>
      </w:r>
      <w:r w:rsidR="006156B5" w:rsidRPr="00423D5F">
        <w:t>te</w:t>
      </w:r>
      <w:r w:rsidR="00611548" w:rsidRPr="00423D5F">
        <w:t xml:space="preserve"> „Buf</w:t>
      </w:r>
      <w:r w:rsidR="006156B5" w:rsidRPr="00423D5F">
        <w:t>fer</w:t>
      </w:r>
      <w:r w:rsidR="00611548" w:rsidRPr="00423D5F">
        <w:t xml:space="preserve">“ </w:t>
      </w:r>
      <w:r w:rsidR="006156B5" w:rsidRPr="00423D5F">
        <w:t>um</w:t>
      </w:r>
      <w:r w:rsidR="00D17AF7" w:rsidRPr="00423D5F">
        <w:t xml:space="preserve"> jede Strassenseite</w:t>
      </w:r>
      <w:r w:rsidR="00CF549F" w:rsidRPr="00423D5F">
        <w:t xml:space="preserve"> </w:t>
      </w:r>
      <w:r w:rsidR="006156B5" w:rsidRPr="00423D5F">
        <w:t>eines</w:t>
      </w:r>
      <w:r w:rsidR="00611548" w:rsidRPr="00423D5F">
        <w:t xml:space="preserve"> Strassenabschnitt</w:t>
      </w:r>
      <w:r w:rsidR="006156B5" w:rsidRPr="00423D5F">
        <w:t>s</w:t>
      </w:r>
      <w:r w:rsidR="00611548" w:rsidRPr="00423D5F">
        <w:t xml:space="preserve"> herum gemacht. Wenn sich die </w:t>
      </w:r>
      <w:r w:rsidR="00611548" w:rsidRPr="00423D5F">
        <w:lastRenderedPageBreak/>
        <w:t>Koordinate eines Orientierungspunkt</w:t>
      </w:r>
      <w:r w:rsidR="00C0772F">
        <w:t>e</w:t>
      </w:r>
      <w:r w:rsidR="00611548" w:rsidRPr="00423D5F">
        <w:t>s in diesem befin</w:t>
      </w:r>
      <w:r w:rsidR="0011618F" w:rsidRPr="00423D5F">
        <w:softHyphen/>
      </w:r>
      <w:r w:rsidR="00611548" w:rsidRPr="00423D5F">
        <w:t>det, so wird er in</w:t>
      </w:r>
      <w:r w:rsidR="00D17AF7" w:rsidRPr="00423D5F">
        <w:t xml:space="preserve"> diesem Routenabschnitt e</w:t>
      </w:r>
      <w:r w:rsidR="00D17AF7" w:rsidRPr="00423D5F">
        <w:t>r</w:t>
      </w:r>
      <w:r w:rsidR="00D17AF7" w:rsidRPr="00423D5F">
        <w:t>wähnt.</w:t>
      </w:r>
      <w:r w:rsidR="00367DE5" w:rsidRPr="00423D5F">
        <w:t xml:space="preserve"> So wäre in Abbil</w:t>
      </w:r>
      <w:r w:rsidR="0011618F" w:rsidRPr="00423D5F">
        <w:softHyphen/>
      </w:r>
      <w:r w:rsidR="00367DE5" w:rsidRPr="00423D5F">
        <w:t xml:space="preserve">dung </w:t>
      </w:r>
      <w:r w:rsidR="00D83835" w:rsidRPr="00423D5F">
        <w:t>1</w:t>
      </w:r>
      <w:r w:rsidR="00367DE5" w:rsidRPr="00423D5F">
        <w:t xml:space="preserve"> der</w:t>
      </w:r>
      <w:r w:rsidR="00C0772F">
        <w:t xml:space="preserve"> blau umkreiste</w:t>
      </w:r>
      <w:r w:rsidR="00367DE5" w:rsidRPr="00423D5F">
        <w:t xml:space="preserve"> grüne Punkt neben dem </w:t>
      </w:r>
      <w:r w:rsidR="00C0772F">
        <w:t>„</w:t>
      </w:r>
      <w:r w:rsidR="00367DE5" w:rsidRPr="00423D5F">
        <w:t>Node</w:t>
      </w:r>
      <w:r w:rsidR="00C0772F">
        <w:t>“</w:t>
      </w:r>
      <w:r w:rsidR="00367DE5" w:rsidRPr="00423D5F">
        <w:t xml:space="preserve"> mit der Nummer 2 auf der linken Strassenseite als Baum erwähnt. </w:t>
      </w:r>
      <w:r w:rsidR="00611548" w:rsidRPr="00423D5F">
        <w:t>Anhand von der so angereicherten Route weiss der Blinde oder Sehbehinde</w:t>
      </w:r>
      <w:r w:rsidR="00611548" w:rsidRPr="00423D5F">
        <w:t>r</w:t>
      </w:r>
      <w:r w:rsidR="00611548" w:rsidRPr="00423D5F">
        <w:t xml:space="preserve">te, ob er sich noch auf dem richtigen Weg befindet. Zudem wird die Route mit </w:t>
      </w:r>
      <w:r w:rsidR="00CF549F" w:rsidRPr="00423D5F">
        <w:t>den Informationen</w:t>
      </w:r>
      <w:r w:rsidR="00611548" w:rsidRPr="00423D5F">
        <w:t xml:space="preserve"> zur Maximalge</w:t>
      </w:r>
      <w:r w:rsidR="0011618F" w:rsidRPr="00423D5F">
        <w:softHyphen/>
      </w:r>
      <w:r w:rsidR="00611548" w:rsidRPr="00423D5F">
        <w:t>schwindigkeit oder dem Bodenb</w:t>
      </w:r>
      <w:r w:rsidR="00611548" w:rsidRPr="00423D5F">
        <w:t>e</w:t>
      </w:r>
      <w:r w:rsidR="00611548" w:rsidRPr="00423D5F">
        <w:t>lag ergänzt</w:t>
      </w:r>
      <w:r w:rsidR="00367DE5" w:rsidRPr="00423D5F">
        <w:t>, sofern diese</w:t>
      </w:r>
      <w:r w:rsidR="00C0772F">
        <w:t xml:space="preserve"> als „Tags“</w:t>
      </w:r>
      <w:r w:rsidR="00367DE5" w:rsidRPr="00423D5F">
        <w:t xml:space="preserve"> für die </w:t>
      </w:r>
      <w:r w:rsidR="00C0772F">
        <w:t>„</w:t>
      </w:r>
      <w:r w:rsidR="00367DE5" w:rsidRPr="00423D5F">
        <w:t>Ways</w:t>
      </w:r>
      <w:r w:rsidR="00C0772F">
        <w:t>“</w:t>
      </w:r>
      <w:r w:rsidR="00367DE5" w:rsidRPr="00423D5F">
        <w:t xml:space="preserve"> in OpenStreetMap eingetragen sind</w:t>
      </w:r>
      <w:r w:rsidR="00611548" w:rsidRPr="00423D5F">
        <w:t>. Ist die Maximalgeschwindigkeit zum Bei</w:t>
      </w:r>
      <w:r w:rsidR="0011618F" w:rsidRPr="00423D5F">
        <w:softHyphen/>
      </w:r>
      <w:r w:rsidR="00611548" w:rsidRPr="00423D5F">
        <w:t>spiel 20 km/h</w:t>
      </w:r>
      <w:r w:rsidR="006156B5" w:rsidRPr="00423D5F">
        <w:t>,</w:t>
      </w:r>
      <w:r w:rsidR="00611548" w:rsidRPr="00423D5F">
        <w:t xml:space="preserve"> so befindet sich</w:t>
      </w:r>
      <w:r w:rsidR="006156B5" w:rsidRPr="00423D5F">
        <w:t xml:space="preserve"> der Anwender</w:t>
      </w:r>
      <w:r w:rsidR="00611548" w:rsidRPr="00423D5F">
        <w:t xml:space="preserve"> in einer </w:t>
      </w:r>
      <w:proofErr w:type="spellStart"/>
      <w:r w:rsidR="00611548" w:rsidRPr="00423D5F">
        <w:t>Begegnungs</w:t>
      </w:r>
      <w:r>
        <w:softHyphen/>
      </w:r>
      <w:r w:rsidR="00611548" w:rsidRPr="00423D5F">
        <w:t>zone</w:t>
      </w:r>
      <w:proofErr w:type="spellEnd"/>
      <w:r w:rsidR="00611548" w:rsidRPr="00423D5F">
        <w:t xml:space="preserve"> und weiss, dass </w:t>
      </w:r>
      <w:r w:rsidR="006156B5" w:rsidRPr="00423D5F">
        <w:t>er</w:t>
      </w:r>
      <w:r w:rsidR="00611548" w:rsidRPr="00423D5F">
        <w:t xml:space="preserve"> keinen Fussgängerstreifen zu suchen braucht.</w:t>
      </w:r>
    </w:p>
    <w:p w14:paraId="3BE35CD3" w14:textId="64CDF7DA" w:rsidR="00611548" w:rsidRPr="00423D5F" w:rsidRDefault="00CF549F" w:rsidP="00C0772F">
      <w:r w:rsidRPr="00423D5F">
        <w:t xml:space="preserve">In Abbildung 2 ist </w:t>
      </w:r>
      <w:r w:rsidR="00D83835" w:rsidRPr="00423D5F">
        <w:t xml:space="preserve">ein Kartenausschnitt aus OpenStreetMap </w:t>
      </w:r>
      <w:r w:rsidRPr="00423D5F">
        <w:t>sichtbar</w:t>
      </w:r>
      <w:r w:rsidR="00D83835" w:rsidRPr="00423D5F">
        <w:t xml:space="preserve"> und in Abbildung 3 ist ersichtlich,</w:t>
      </w:r>
      <w:r w:rsidRPr="00423D5F">
        <w:t xml:space="preserve"> wie die Daten in </w:t>
      </w:r>
      <w:r w:rsidR="005A022E" w:rsidRPr="00423D5F">
        <w:t>einer</w:t>
      </w:r>
      <w:r w:rsidRPr="00423D5F">
        <w:t xml:space="preserve"> Route</w:t>
      </w:r>
      <w:r w:rsidR="005A022E" w:rsidRPr="00423D5F">
        <w:t xml:space="preserve"> in der e</w:t>
      </w:r>
      <w:r w:rsidR="00367DE5" w:rsidRPr="00423D5F">
        <w:t>ntwickelten Anwendung</w:t>
      </w:r>
      <w:r w:rsidRPr="00423D5F">
        <w:t xml:space="preserve"> dargestellt werden. </w:t>
      </w:r>
      <w:r w:rsidR="008573BB" w:rsidRPr="00423D5F">
        <w:t>Man sieht klar, dass die vielen Bäume</w:t>
      </w:r>
      <w:r w:rsidR="007144FA" w:rsidRPr="00423D5F">
        <w:t xml:space="preserve"> (blaue Kreise mit grünen Punkten in der Mitte)</w:t>
      </w:r>
      <w:r w:rsidR="008573BB" w:rsidRPr="00423D5F">
        <w:t xml:space="preserve"> am Seequai in der Route</w:t>
      </w:r>
      <w:r w:rsidR="007144FA" w:rsidRPr="00423D5F">
        <w:t>nbeschrei</w:t>
      </w:r>
      <w:r w:rsidR="0011618F" w:rsidRPr="00423D5F">
        <w:softHyphen/>
      </w:r>
      <w:r w:rsidR="007144FA" w:rsidRPr="00423D5F">
        <w:t>bung</w:t>
      </w:r>
      <w:r w:rsidR="008573BB" w:rsidRPr="00423D5F">
        <w:t xml:space="preserve"> erscheinen. Die in Abbildung </w:t>
      </w:r>
      <w:r w:rsidR="007144FA" w:rsidRPr="00423D5F">
        <w:t>2</w:t>
      </w:r>
      <w:r w:rsidR="008573BB" w:rsidRPr="00423D5F">
        <w:t xml:space="preserve"> darg</w:t>
      </w:r>
      <w:r w:rsidR="008573BB" w:rsidRPr="00423D5F">
        <w:t>e</w:t>
      </w:r>
      <w:r w:rsidR="008573BB" w:rsidRPr="00423D5F">
        <w:t xml:space="preserve">stellte Route nimmt an, dass der Kompass nach Norden zeigt. Deshalb lautet die erste Anweisung </w:t>
      </w:r>
      <w:r w:rsidR="007144FA" w:rsidRPr="00423D5F">
        <w:t>in Abbil</w:t>
      </w:r>
      <w:r w:rsidR="0011618F" w:rsidRPr="00423D5F">
        <w:softHyphen/>
      </w:r>
      <w:r w:rsidR="007144FA" w:rsidRPr="00423D5F">
        <w:t xml:space="preserve">dung 3 und 4 jeweils </w:t>
      </w:r>
      <w:r w:rsidR="008573BB" w:rsidRPr="00423D5F">
        <w:t xml:space="preserve">„scharf links abbiegen“. </w:t>
      </w:r>
      <w:r w:rsidR="00EE345D" w:rsidRPr="00423D5F">
        <w:t>Sollte der blinde die Strassen</w:t>
      </w:r>
      <w:r w:rsidR="0011618F" w:rsidRPr="00423D5F">
        <w:softHyphen/>
      </w:r>
      <w:r w:rsidR="00EE345D" w:rsidRPr="00423D5F">
        <w:t>seite gewechselt haben, so kann er mittels „</w:t>
      </w:r>
      <w:r w:rsidR="00D83835" w:rsidRPr="00423D5F">
        <w:t>zeige rechte Seite</w:t>
      </w:r>
      <w:r w:rsidR="00EE345D" w:rsidRPr="00423D5F">
        <w:t>“ zu den Orientie</w:t>
      </w:r>
      <w:r w:rsidR="0011618F" w:rsidRPr="00423D5F">
        <w:softHyphen/>
      </w:r>
      <w:r w:rsidR="00EE345D" w:rsidRPr="00423D5F">
        <w:t>rungspunkten auf der anderen Strassenseite wechseln. Wenn er das Gefühl hat, er habe sich von der Route wegbewegt, so kann er die Route aktuali</w:t>
      </w:r>
      <w:r w:rsidR="0011618F" w:rsidRPr="00423D5F">
        <w:softHyphen/>
      </w:r>
      <w:r w:rsidR="00EE345D" w:rsidRPr="00423D5F">
        <w:t>sieren. Die Route wird dann von seinem aktuellen Standort aus neu berec</w:t>
      </w:r>
      <w:r w:rsidR="00EE345D" w:rsidRPr="00423D5F">
        <w:t>h</w:t>
      </w:r>
      <w:r w:rsidR="00EE345D" w:rsidRPr="00423D5F">
        <w:t>net.</w:t>
      </w:r>
      <w:r w:rsidR="00367DE5" w:rsidRPr="00423D5F">
        <w:t xml:space="preserve"> </w:t>
      </w:r>
    </w:p>
    <w:p w14:paraId="1C6CEE76" w14:textId="4F01E71D" w:rsidR="000F5D44" w:rsidRPr="00423D5F" w:rsidRDefault="007965A2" w:rsidP="00647561">
      <w:pPr>
        <w:pStyle w:val="Textbody"/>
        <w:ind w:firstLine="0"/>
        <w:rPr>
          <w:rFonts w:ascii="Lucida Bright" w:hAnsi="Lucida Bright"/>
          <w:color w:val="000000"/>
          <w:sz w:val="24"/>
          <w:szCs w:val="24"/>
        </w:rPr>
      </w:pPr>
      <w:r>
        <w:rPr>
          <w:rFonts w:ascii="Lucida Bright" w:hAnsi="Lucida Bright"/>
          <w:noProof/>
          <w:color w:val="000000"/>
          <w:sz w:val="24"/>
          <w:szCs w:val="24"/>
          <w:lang w:eastAsia="de-CH"/>
        </w:rPr>
        <mc:AlternateContent>
          <mc:Choice Requires="wps">
            <w:drawing>
              <wp:anchor distT="0" distB="0" distL="114300" distR="114300" simplePos="0" relativeHeight="251710464" behindDoc="0" locked="0" layoutInCell="1" allowOverlap="1" wp14:anchorId="170C2E29" wp14:editId="76BA6AF7">
                <wp:simplePos x="0" y="0"/>
                <wp:positionH relativeFrom="column">
                  <wp:posOffset>5023485</wp:posOffset>
                </wp:positionH>
                <wp:positionV relativeFrom="paragraph">
                  <wp:posOffset>2538730</wp:posOffset>
                </wp:positionV>
                <wp:extent cx="333375" cy="323221"/>
                <wp:effectExtent l="0" t="0" r="28575" b="19685"/>
                <wp:wrapNone/>
                <wp:docPr id="7" name="Oval 7"/>
                <wp:cNvGraphicFramePr/>
                <a:graphic xmlns:a="http://schemas.openxmlformats.org/drawingml/2006/main">
                  <a:graphicData uri="http://schemas.microsoft.com/office/word/2010/wordprocessingShape">
                    <wps:wsp>
                      <wps:cNvSpPr/>
                      <wps:spPr>
                        <a:xfrm>
                          <a:off x="0" y="0"/>
                          <a:ext cx="333375" cy="323221"/>
                        </a:xfrm>
                        <a:prstGeom prst="ellipse">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26" style="position:absolute;margin-left:395.55pt;margin-top:199.9pt;width:26.25pt;height:25.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" filled="f" strokecolor="#92d050" strokeweight="2pt"/>
            </w:pict>
          </mc:Fallback>
        </mc:AlternateContent>
      </w:r>
      <w:r>
        <w:rPr>
          <w:rFonts w:ascii="Lucida Bright" w:hAnsi="Lucida Bright"/>
          <w:noProof/>
          <w:color w:val="000000"/>
          <w:sz w:val="24"/>
          <w:szCs w:val="24"/>
          <w:lang w:eastAsia="de-CH"/>
        </w:rPr>
        <mc:AlternateContent>
          <mc:Choice Requires="wps">
            <w:drawing>
              <wp:anchor distT="0" distB="0" distL="114300" distR="114300" simplePos="0" relativeHeight="251709440" behindDoc="0" locked="0" layoutInCell="1" allowOverlap="1" wp14:anchorId="2A232E78" wp14:editId="463450E0">
                <wp:simplePos x="0" y="0"/>
                <wp:positionH relativeFrom="column">
                  <wp:posOffset>55880</wp:posOffset>
                </wp:positionH>
                <wp:positionV relativeFrom="paragraph">
                  <wp:posOffset>774065</wp:posOffset>
                </wp:positionV>
                <wp:extent cx="1597084" cy="640715"/>
                <wp:effectExtent l="0" t="323850" r="0" b="328295"/>
                <wp:wrapNone/>
                <wp:docPr id="6" name="Text Box 6"/>
                <wp:cNvGraphicFramePr/>
                <a:graphic xmlns:a="http://schemas.openxmlformats.org/drawingml/2006/main">
                  <a:graphicData uri="http://schemas.microsoft.com/office/word/2010/wordprocessingShape">
                    <wps:wsp>
                      <wps:cNvSpPr txBox="1"/>
                      <wps:spPr>
                        <a:xfrm rot="1478577">
                          <a:off x="0" y="0"/>
                          <a:ext cx="1597084" cy="640715"/>
                        </a:xfrm>
                        <a:prstGeom prst="rect">
                          <a:avLst/>
                        </a:prstGeom>
                        <a:noFill/>
                        <a:ln w="6350">
                          <a:noFill/>
                        </a:ln>
                        <a:effectLst/>
                      </wps:spPr>
                      <wps:txbx>
                        <w:txbxContent>
                          <w:p w14:paraId="7E342F8E" w14:textId="276A27B5" w:rsidR="004219EC" w:rsidRDefault="004219EC" w:rsidP="007965A2">
                            <w:pPr>
                              <w:jc w:val="center"/>
                            </w:pPr>
                            <w:r>
                              <w:t>Seequai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 o:spid="_x0000_s1048" type="#_x0000_t202" style="position:absolute;left:0;text-align:left;margin-left:4.4pt;margin-top:60.95pt;width:125.75pt;height:50.45pt;rotation:1615000fd;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" filled="f" stroked="f" strokeweight=".5pt">
                <v:textbox style="mso-fit-shape-to-text:t" inset="0,0,0,0">
                  <w:txbxContent>
                    <w:p w14:paraId="7E342F8E" w14:textId="276A27B5" w:rsidR="004219EC" w:rsidRDefault="004219EC" w:rsidP="007965A2">
                      <w:pPr>
                        <w:jc w:val="center"/>
                      </w:pPr>
                      <w:r>
                        <w:t>Seequai</w:t>
                      </w:r>
                    </w:p>
                  </w:txbxContent>
                </v:textbox>
              </v:shape>
            </w:pict>
          </mc:Fallback>
        </mc:AlternateContent>
      </w:r>
      <w:r w:rsidR="00EC25A8" w:rsidRPr="00423D5F">
        <w:rPr>
          <w:rFonts w:ascii="Lucida Bright" w:hAnsi="Lucida Bright"/>
          <w:noProof/>
          <w:color w:val="000000"/>
          <w:sz w:val="24"/>
          <w:szCs w:val="24"/>
          <w:lang w:eastAsia="de-CH"/>
        </w:rPr>
        <mc:AlternateContent>
          <mc:Choice Requires="wps">
            <w:drawing>
              <wp:anchor distT="0" distB="0" distL="114300" distR="114300" simplePos="0" relativeHeight="251653120" behindDoc="0" locked="0" layoutInCell="1" allowOverlap="1" wp14:anchorId="7784B7BF" wp14:editId="398A0563">
                <wp:simplePos x="0" y="0"/>
                <wp:positionH relativeFrom="column">
                  <wp:posOffset>2519860</wp:posOffset>
                </wp:positionH>
                <wp:positionV relativeFrom="paragraph">
                  <wp:posOffset>1509878</wp:posOffset>
                </wp:positionV>
                <wp:extent cx="653143" cy="190005"/>
                <wp:effectExtent l="0" t="0" r="71120" b="76835"/>
                <wp:wrapNone/>
                <wp:docPr id="484" name="Gerade Verbindung mit Pfeil 484"/>
                <wp:cNvGraphicFramePr/>
                <a:graphic xmlns:a="http://schemas.openxmlformats.org/drawingml/2006/main">
                  <a:graphicData uri="http://schemas.microsoft.com/office/word/2010/wordprocessingShape">
                    <wps:wsp>
                      <wps:cNvCnPr/>
                      <wps:spPr>
                        <a:xfrm>
                          <a:off x="0" y="0"/>
                          <a:ext cx="653143" cy="1900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Gerade Verbindung mit Pfeil 484" o:spid="_x0000_s1026" type="#_x0000_t32" style="position:absolute;margin-left:198.4pt;margin-top:118.9pt;width:51.45pt;height:14.9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" strokecolor="black [3200]" strokeweight="2pt">
                <v:stroke endarrow="block"/>
              </v:shape>
            </w:pict>
          </mc:Fallback>
        </mc:AlternateContent>
      </w:r>
      <w:r w:rsidR="00EC25A8" w:rsidRPr="00423D5F">
        <w:rPr>
          <w:rFonts w:ascii="Lucida Bright" w:hAnsi="Lucida Bright"/>
          <w:noProof/>
          <w:color w:val="000000"/>
          <w:sz w:val="24"/>
          <w:szCs w:val="24"/>
          <w:lang w:eastAsia="de-CH"/>
        </w:rPr>
        <mc:AlternateContent>
          <mc:Choice Requires="wps">
            <w:drawing>
              <wp:anchor distT="0" distB="0" distL="114300" distR="114300" simplePos="0" relativeHeight="251662336" behindDoc="0" locked="0" layoutInCell="1" allowOverlap="1" wp14:anchorId="7EFD691F" wp14:editId="5AB6D960">
                <wp:simplePos x="0" y="0"/>
                <wp:positionH relativeFrom="column">
                  <wp:posOffset>4892675</wp:posOffset>
                </wp:positionH>
                <wp:positionV relativeFrom="paragraph">
                  <wp:posOffset>2649220</wp:posOffset>
                </wp:positionV>
                <wp:extent cx="147955" cy="88900"/>
                <wp:effectExtent l="0" t="38100" r="61595" b="25400"/>
                <wp:wrapNone/>
                <wp:docPr id="487" name="Gerade Verbindung mit Pfeil 487"/>
                <wp:cNvGraphicFramePr/>
                <a:graphic xmlns:a="http://schemas.openxmlformats.org/drawingml/2006/main">
                  <a:graphicData uri="http://schemas.microsoft.com/office/word/2010/wordprocessingShape">
                    <wps:wsp>
                      <wps:cNvCnPr/>
                      <wps:spPr>
                        <a:xfrm flipV="1">
                          <a:off x="0" y="0"/>
                          <a:ext cx="147955" cy="88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Gerade Verbindung mit Pfeil 487" o:spid="_x0000_s1026" type="#_x0000_t32" style="position:absolute;margin-left:385.25pt;margin-top:208.6pt;width:11.65pt;height:7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" strokecolor="black [3200]" strokeweight="2pt">
                <v:stroke endarrow="block"/>
              </v:shape>
            </w:pict>
          </mc:Fallback>
        </mc:AlternateContent>
      </w:r>
      <w:r w:rsidR="00EC25A8" w:rsidRPr="00423D5F">
        <w:rPr>
          <w:rFonts w:ascii="Lucida Bright" w:hAnsi="Lucida Bright"/>
          <w:noProof/>
          <w:color w:val="000000"/>
          <w:sz w:val="24"/>
          <w:szCs w:val="24"/>
          <w:lang w:eastAsia="de-CH"/>
        </w:rPr>
        <mc:AlternateContent>
          <mc:Choice Requires="wps">
            <w:drawing>
              <wp:anchor distT="0" distB="0" distL="114300" distR="114300" simplePos="0" relativeHeight="251661312" behindDoc="0" locked="0" layoutInCell="1" allowOverlap="1" wp14:anchorId="33BE0F51" wp14:editId="1D5E6F4B">
                <wp:simplePos x="0" y="0"/>
                <wp:positionH relativeFrom="column">
                  <wp:posOffset>4366260</wp:posOffset>
                </wp:positionH>
                <wp:positionV relativeFrom="paragraph">
                  <wp:posOffset>2203450</wp:posOffset>
                </wp:positionV>
                <wp:extent cx="504190" cy="539750"/>
                <wp:effectExtent l="0" t="0" r="67310" b="50800"/>
                <wp:wrapNone/>
                <wp:docPr id="486" name="Gerade Verbindung mit Pfeil 486"/>
                <wp:cNvGraphicFramePr/>
                <a:graphic xmlns:a="http://schemas.openxmlformats.org/drawingml/2006/main">
                  <a:graphicData uri="http://schemas.microsoft.com/office/word/2010/wordprocessingShape">
                    <wps:wsp>
                      <wps:cNvCnPr/>
                      <wps:spPr>
                        <a:xfrm>
                          <a:off x="0" y="0"/>
                          <a:ext cx="504190" cy="5397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486" o:spid="_x0000_s1026" type="#_x0000_t32" style="position:absolute;margin-left:343.8pt;margin-top:173.5pt;width:39.7pt;height: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" strokecolor="black [3200]" strokeweight="2pt">
                <v:stroke endarrow="block"/>
              </v:shape>
            </w:pict>
          </mc:Fallback>
        </mc:AlternateContent>
      </w:r>
      <w:r w:rsidR="00EC25A8" w:rsidRPr="00423D5F">
        <w:rPr>
          <w:rFonts w:ascii="Lucida Bright" w:hAnsi="Lucida Bright"/>
          <w:noProof/>
          <w:color w:val="000000"/>
          <w:sz w:val="24"/>
          <w:szCs w:val="24"/>
          <w:lang w:eastAsia="de-CH"/>
        </w:rPr>
        <mc:AlternateContent>
          <mc:Choice Requires="wps">
            <w:drawing>
              <wp:anchor distT="0" distB="0" distL="114300" distR="114300" simplePos="0" relativeHeight="251654144" behindDoc="0" locked="0" layoutInCell="1" allowOverlap="1" wp14:anchorId="4AE0540E" wp14:editId="1B0585B0">
                <wp:simplePos x="0" y="0"/>
                <wp:positionH relativeFrom="column">
                  <wp:posOffset>3254375</wp:posOffset>
                </wp:positionH>
                <wp:positionV relativeFrom="paragraph">
                  <wp:posOffset>1727835</wp:posOffset>
                </wp:positionV>
                <wp:extent cx="1097280" cy="474980"/>
                <wp:effectExtent l="0" t="0" r="64770" b="58420"/>
                <wp:wrapNone/>
                <wp:docPr id="485" name="Gerade Verbindung mit Pfeil 485"/>
                <wp:cNvGraphicFramePr/>
                <a:graphic xmlns:a="http://schemas.openxmlformats.org/drawingml/2006/main">
                  <a:graphicData uri="http://schemas.microsoft.com/office/word/2010/wordprocessingShape">
                    <wps:wsp>
                      <wps:cNvCnPr/>
                      <wps:spPr>
                        <a:xfrm>
                          <a:off x="0" y="0"/>
                          <a:ext cx="1097280" cy="4749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Gerade Verbindung mit Pfeil 485" o:spid="_x0000_s1026" type="#_x0000_t32" style="position:absolute;margin-left:256.25pt;margin-top:136.05pt;width:86.4pt;height:37.4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" strokecolor="black [3200]" strokeweight="2pt">
                <v:stroke endarrow="block"/>
              </v:shape>
            </w:pict>
          </mc:Fallback>
        </mc:AlternateContent>
      </w:r>
      <w:r w:rsidR="00EC25A8" w:rsidRPr="00423D5F">
        <w:rPr>
          <w:rFonts w:ascii="Lucida Bright" w:hAnsi="Lucida Bright"/>
          <w:noProof/>
          <w:color w:val="000000"/>
          <w:sz w:val="24"/>
          <w:szCs w:val="24"/>
          <w:lang w:eastAsia="de-CH"/>
        </w:rPr>
        <mc:AlternateContent>
          <mc:Choice Requires="wps">
            <w:drawing>
              <wp:anchor distT="0" distB="0" distL="114300" distR="114300" simplePos="0" relativeHeight="251660288" behindDoc="0" locked="0" layoutInCell="1" allowOverlap="1" wp14:anchorId="3DE67A4B" wp14:editId="4DEE626A">
                <wp:simplePos x="0" y="0"/>
                <wp:positionH relativeFrom="column">
                  <wp:posOffset>2508250</wp:posOffset>
                </wp:positionH>
                <wp:positionV relativeFrom="paragraph">
                  <wp:posOffset>1530350</wp:posOffset>
                </wp:positionV>
                <wp:extent cx="46990" cy="94615"/>
                <wp:effectExtent l="38100" t="38100" r="48260" b="19685"/>
                <wp:wrapNone/>
                <wp:docPr id="483" name="Gerade Verbindung mit Pfeil 483"/>
                <wp:cNvGraphicFramePr/>
                <a:graphic xmlns:a="http://schemas.openxmlformats.org/drawingml/2006/main">
                  <a:graphicData uri="http://schemas.microsoft.com/office/word/2010/wordprocessingShape">
                    <wps:wsp>
                      <wps:cNvCnPr/>
                      <wps:spPr>
                        <a:xfrm flipV="1">
                          <a:off x="0" y="0"/>
                          <a:ext cx="46990" cy="946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Gerade Verbindung mit Pfeil 483" o:spid="_x0000_s1026" type="#_x0000_t32" style="position:absolute;margin-left:197.5pt;margin-top:120.5pt;width:3.7pt;height:7.4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" strokecolor="black [3200]" strokeweight="2pt">
                <v:stroke endarrow="block"/>
              </v:shape>
            </w:pict>
          </mc:Fallback>
        </mc:AlternateContent>
      </w:r>
      <w:r w:rsidR="00EC25A8" w:rsidRPr="00423D5F">
        <w:rPr>
          <w:rFonts w:ascii="Lucida Bright" w:hAnsi="Lucida Bright"/>
          <w:noProof/>
          <w:color w:val="000000"/>
          <w:sz w:val="24"/>
          <w:szCs w:val="24"/>
          <w:lang w:eastAsia="de-CH"/>
        </w:rPr>
        <mc:AlternateContent>
          <mc:Choice Requires="wps">
            <w:drawing>
              <wp:anchor distT="0" distB="0" distL="114300" distR="114300" simplePos="0" relativeHeight="251659264" behindDoc="0" locked="0" layoutInCell="1" allowOverlap="1" wp14:anchorId="4D426E2C" wp14:editId="08897CE2">
                <wp:simplePos x="0" y="0"/>
                <wp:positionH relativeFrom="column">
                  <wp:posOffset>2113280</wp:posOffset>
                </wp:positionH>
                <wp:positionV relativeFrom="paragraph">
                  <wp:posOffset>1588770</wp:posOffset>
                </wp:positionV>
                <wp:extent cx="356235" cy="53975"/>
                <wp:effectExtent l="0" t="19050" r="62865" b="79375"/>
                <wp:wrapNone/>
                <wp:docPr id="482" name="Gerade Verbindung mit Pfeil 482"/>
                <wp:cNvGraphicFramePr/>
                <a:graphic xmlns:a="http://schemas.openxmlformats.org/drawingml/2006/main">
                  <a:graphicData uri="http://schemas.microsoft.com/office/word/2010/wordprocessingShape">
                    <wps:wsp>
                      <wps:cNvCnPr/>
                      <wps:spPr>
                        <a:xfrm>
                          <a:off x="0" y="0"/>
                          <a:ext cx="356235" cy="539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Gerade Verbindung mit Pfeil 482" o:spid="_x0000_s1026" type="#_x0000_t32" style="position:absolute;margin-left:166.4pt;margin-top:125.1pt;width:28.05pt;height:4.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" strokecolor="black [3200]" strokeweight="2pt">
                <v:stroke endarrow="block"/>
              </v:shape>
            </w:pict>
          </mc:Fallback>
        </mc:AlternateContent>
      </w:r>
      <w:r w:rsidR="00EC25A8" w:rsidRPr="00423D5F">
        <w:rPr>
          <w:rFonts w:ascii="Lucida Bright" w:hAnsi="Lucida Bright"/>
          <w:noProof/>
          <w:color w:val="000000"/>
          <w:sz w:val="24"/>
          <w:szCs w:val="24"/>
          <w:lang w:eastAsia="de-CH"/>
        </w:rPr>
        <mc:AlternateContent>
          <mc:Choice Requires="wps">
            <w:drawing>
              <wp:anchor distT="0" distB="0" distL="114300" distR="114300" simplePos="0" relativeHeight="251658240" behindDoc="0" locked="0" layoutInCell="1" allowOverlap="1" wp14:anchorId="1D8896FC" wp14:editId="1C1513D2">
                <wp:simplePos x="0" y="0"/>
                <wp:positionH relativeFrom="column">
                  <wp:posOffset>2069465</wp:posOffset>
                </wp:positionH>
                <wp:positionV relativeFrom="paragraph">
                  <wp:posOffset>1193800</wp:posOffset>
                </wp:positionV>
                <wp:extent cx="46990" cy="379730"/>
                <wp:effectExtent l="38100" t="0" r="86360" b="58420"/>
                <wp:wrapNone/>
                <wp:docPr id="481" name="Gerade Verbindung mit Pfeil 481"/>
                <wp:cNvGraphicFramePr/>
                <a:graphic xmlns:a="http://schemas.openxmlformats.org/drawingml/2006/main">
                  <a:graphicData uri="http://schemas.microsoft.com/office/word/2010/wordprocessingShape">
                    <wps:wsp>
                      <wps:cNvCnPr/>
                      <wps:spPr>
                        <a:xfrm>
                          <a:off x="0" y="0"/>
                          <a:ext cx="46990" cy="3797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Gerade Verbindung mit Pfeil 481" o:spid="_x0000_s1026" type="#_x0000_t32" style="position:absolute;margin-left:162.95pt;margin-top:94pt;width:3.7pt;height:29.9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" strokecolor="black [3200]" strokeweight="2pt">
                <v:stroke endarrow="block"/>
              </v:shape>
            </w:pict>
          </mc:Fallback>
        </mc:AlternateContent>
      </w:r>
      <w:r w:rsidR="00EC25A8" w:rsidRPr="00423D5F">
        <w:rPr>
          <w:rFonts w:ascii="Lucida Bright" w:hAnsi="Lucida Bright"/>
          <w:noProof/>
          <w:color w:val="000000"/>
          <w:sz w:val="24"/>
          <w:szCs w:val="24"/>
          <w:lang w:eastAsia="de-CH"/>
        </w:rPr>
        <mc:AlternateContent>
          <mc:Choice Requires="wps">
            <w:drawing>
              <wp:anchor distT="0" distB="0" distL="114300" distR="114300" simplePos="0" relativeHeight="251657216" behindDoc="0" locked="0" layoutInCell="1" allowOverlap="1" wp14:anchorId="6FA623B2" wp14:editId="53B45DA5">
                <wp:simplePos x="0" y="0"/>
                <wp:positionH relativeFrom="column">
                  <wp:posOffset>275227</wp:posOffset>
                </wp:positionH>
                <wp:positionV relativeFrom="paragraph">
                  <wp:posOffset>210688</wp:posOffset>
                </wp:positionV>
                <wp:extent cx="53439" cy="83457"/>
                <wp:effectExtent l="38100" t="0" r="41910" b="50165"/>
                <wp:wrapNone/>
                <wp:docPr id="480" name="Gerade Verbindung mit Pfeil 480"/>
                <wp:cNvGraphicFramePr/>
                <a:graphic xmlns:a="http://schemas.openxmlformats.org/drawingml/2006/main">
                  <a:graphicData uri="http://schemas.microsoft.com/office/word/2010/wordprocessingShape">
                    <wps:wsp>
                      <wps:cNvCnPr/>
                      <wps:spPr>
                        <a:xfrm flipH="1">
                          <a:off x="0" y="0"/>
                          <a:ext cx="53439" cy="83457"/>
                        </a:xfrm>
                        <a:prstGeom prst="straightConnector1">
                          <a:avLst/>
                        </a:prstGeom>
                        <a:ln>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Gerade Verbindung mit Pfeil 480" o:spid="_x0000_s1026" type="#_x0000_t32" style="position:absolute;margin-left:21.65pt;margin-top:16.6pt;width:4.2pt;height:6.55pt;flip:x;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" strokecolor="black [3213]">
                <v:stroke endarrow="block"/>
              </v:shape>
            </w:pict>
          </mc:Fallback>
        </mc:AlternateContent>
      </w:r>
      <w:r w:rsidR="007144FA" w:rsidRPr="00423D5F">
        <w:rPr>
          <w:rFonts w:ascii="Lucida Bright" w:hAnsi="Lucida Bright"/>
          <w:noProof/>
          <w:color w:val="000000"/>
          <w:sz w:val="24"/>
          <w:szCs w:val="24"/>
          <w:lang w:eastAsia="de-CH"/>
        </w:rPr>
        <mc:AlternateContent>
          <mc:Choice Requires="wps">
            <w:drawing>
              <wp:anchor distT="0" distB="0" distL="114300" distR="114300" simplePos="0" relativeHeight="251656192" behindDoc="0" locked="0" layoutInCell="1" allowOverlap="1" wp14:anchorId="4979780E" wp14:editId="53FF8741">
                <wp:simplePos x="0" y="0"/>
                <wp:positionH relativeFrom="column">
                  <wp:posOffset>126744</wp:posOffset>
                </wp:positionH>
                <wp:positionV relativeFrom="paragraph">
                  <wp:posOffset>32443</wp:posOffset>
                </wp:positionV>
                <wp:extent cx="112816" cy="178130"/>
                <wp:effectExtent l="19050" t="19050" r="20955" b="12700"/>
                <wp:wrapNone/>
                <wp:docPr id="478" name="Nach rechts gekrümmter Pfeil 478"/>
                <wp:cNvGraphicFramePr/>
                <a:graphic xmlns:a="http://schemas.openxmlformats.org/drawingml/2006/main">
                  <a:graphicData uri="http://schemas.microsoft.com/office/word/2010/wordprocessingShape">
                    <wps:wsp>
                      <wps:cNvSpPr/>
                      <wps:spPr>
                        <a:xfrm>
                          <a:off x="0" y="0"/>
                          <a:ext cx="112816" cy="178130"/>
                        </a:xfrm>
                        <a:prstGeom prst="curvedRightArrow">
                          <a:avLst/>
                        </a:prstGeom>
                        <a:solidFill>
                          <a:schemeClr val="tx1"/>
                        </a:solidFill>
                        <a:ln>
                          <a:solidFill>
                            <a:schemeClr val="tx1"/>
                          </a:solid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Nach rechts gekrümmter Pfeil 478" o:spid="_x0000_s1026" type="#_x0000_t102" style="position:absolute;margin-left:10pt;margin-top:2.55pt;width:8.9pt;height:14.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" adj="14760,19890,16200" fillcolor="black [3213]" strokecolor="black [3213]" strokeweight="3pt"/>
            </w:pict>
          </mc:Fallback>
        </mc:AlternateContent>
      </w:r>
      <w:r w:rsidR="007144FA" w:rsidRPr="00423D5F">
        <w:rPr>
          <w:rFonts w:ascii="Lucida Bright" w:hAnsi="Lucida Bright"/>
          <w:noProof/>
          <w:color w:val="000000"/>
          <w:sz w:val="24"/>
          <w:szCs w:val="24"/>
          <w:lang w:eastAsia="de-CH"/>
        </w:rPr>
        <mc:AlternateContent>
          <mc:Choice Requires="wps">
            <w:drawing>
              <wp:anchor distT="0" distB="0" distL="114300" distR="114300" simplePos="0" relativeHeight="251655168" behindDoc="0" locked="0" layoutInCell="1" allowOverlap="1" wp14:anchorId="0CF49E1C" wp14:editId="284424C2">
                <wp:simplePos x="0" y="0"/>
                <wp:positionH relativeFrom="column">
                  <wp:posOffset>287102</wp:posOffset>
                </wp:positionH>
                <wp:positionV relativeFrom="paragraph">
                  <wp:posOffset>294145</wp:posOffset>
                </wp:positionV>
                <wp:extent cx="1775362" cy="872837"/>
                <wp:effectExtent l="0" t="0" r="73025" b="60960"/>
                <wp:wrapNone/>
                <wp:docPr id="475" name="Gerade Verbindung mit Pfeil 475"/>
                <wp:cNvGraphicFramePr/>
                <a:graphic xmlns:a="http://schemas.openxmlformats.org/drawingml/2006/main">
                  <a:graphicData uri="http://schemas.microsoft.com/office/word/2010/wordprocessingShape">
                    <wps:wsp>
                      <wps:cNvCnPr/>
                      <wps:spPr>
                        <a:xfrm>
                          <a:off x="0" y="0"/>
                          <a:ext cx="1775362" cy="87283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Gerade Verbindung mit Pfeil 475" o:spid="_x0000_s1026" type="#_x0000_t32" style="position:absolute;margin-left:22.6pt;margin-top:23.15pt;width:139.8pt;height:68.7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" strokecolor="black [3200]" strokeweight="2pt">
                <v:stroke endarrow="block"/>
              </v:shape>
            </w:pict>
          </mc:Fallback>
        </mc:AlternateContent>
      </w:r>
      <w:r w:rsidR="007144FA" w:rsidRPr="00423D5F">
        <w:rPr>
          <w:rFonts w:ascii="Lucida Bright" w:hAnsi="Lucida Bright"/>
          <w:noProof/>
          <w:color w:val="000000"/>
          <w:sz w:val="24"/>
          <w:szCs w:val="24"/>
          <w:lang w:eastAsia="de-CH"/>
        </w:rPr>
        <mc:AlternateContent>
          <mc:Choice Requires="wpg">
            <w:drawing>
              <wp:inline distT="0" distB="0" distL="0" distR="0" wp14:anchorId="1A6FC04C" wp14:editId="6476789C">
                <wp:extent cx="5650302" cy="4364966"/>
                <wp:effectExtent l="0" t="0" r="7620" b="0"/>
                <wp:docPr id="474" name="Gruppieren 474"/>
                <wp:cNvGraphicFramePr/>
                <a:graphic xmlns:a="http://schemas.openxmlformats.org/drawingml/2006/main">
                  <a:graphicData uri="http://schemas.microsoft.com/office/word/2010/wordprocessingGroup">
                    <wpg:wgp>
                      <wpg:cNvGrpSpPr/>
                      <wpg:grpSpPr>
                        <a:xfrm>
                          <a:off x="0" y="0"/>
                          <a:ext cx="5650302" cy="4364966"/>
                          <a:chOff x="12352" y="0"/>
                          <a:chExt cx="5113655" cy="3935730"/>
                        </a:xfrm>
                      </wpg:grpSpPr>
                      <pic:pic xmlns:pic="http://schemas.openxmlformats.org/drawingml/2006/picture">
                        <pic:nvPicPr>
                          <pic:cNvPr id="31" name="Grafik 3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2352" y="0"/>
                            <a:ext cx="5113655" cy="3935730"/>
                          </a:xfrm>
                          <a:prstGeom prst="rect">
                            <a:avLst/>
                          </a:prstGeom>
                        </pic:spPr>
                      </pic:pic>
                      <wpg:grpSp>
                        <wpg:cNvPr id="467" name="Gruppieren 467"/>
                        <wpg:cNvGrpSpPr/>
                        <wpg:grpSpPr>
                          <a:xfrm>
                            <a:off x="146649" y="1365535"/>
                            <a:ext cx="3884301" cy="2311655"/>
                            <a:chOff x="0" y="-92349"/>
                            <a:chExt cx="3884675" cy="2312153"/>
                          </a:xfrm>
                        </wpg:grpSpPr>
                        <wpg:grpSp>
                          <wpg:cNvPr id="466" name="Gruppieren 466"/>
                          <wpg:cNvGrpSpPr/>
                          <wpg:grpSpPr>
                            <a:xfrm>
                              <a:off x="2219069" y="-92349"/>
                              <a:ext cx="1665606" cy="963007"/>
                              <a:chOff x="-23799" y="-92349"/>
                              <a:chExt cx="1665606" cy="963007"/>
                            </a:xfrm>
                          </wpg:grpSpPr>
                          <wps:wsp>
                            <wps:cNvPr id="40" name="Textfeld 40"/>
                            <wps:cNvSpPr txBox="1"/>
                            <wps:spPr>
                              <a:xfrm>
                                <a:off x="-23799" y="-92349"/>
                                <a:ext cx="957152" cy="765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3B3328" w14:textId="634D2E81" w:rsidR="004219EC" w:rsidRPr="00C0772F" w:rsidRDefault="004219EC" w:rsidP="007965A2">
                                  <w:pPr>
                                    <w:spacing w:after="0"/>
                                    <w:rPr>
                                      <w:b/>
                                    </w:rPr>
                                  </w:pPr>
                                  <w:r w:rsidRPr="00C0772F">
                                    <w:rPr>
                                      <w:b/>
                                    </w:rPr>
                                    <w:t xml:space="preserve">S   </w:t>
                                  </w:r>
                                  <w:r>
                                    <w:rPr>
                                      <w:b/>
                                    </w:rPr>
                                    <w:br/>
                                    <w:t xml:space="preserve">    A  H</w:t>
                                  </w:r>
                                  <w:r w:rsidRPr="00C0772F">
                                    <w:rPr>
                                      <w:b/>
                                    </w:rPr>
                                    <w:t xml:space="preserve"> </w:t>
                                  </w:r>
                                </w:p>
                                <w:p w14:paraId="6D264B23" w14:textId="1F279F52" w:rsidR="004219EC" w:rsidRPr="00EB20D2" w:rsidRDefault="004219EC" w:rsidP="007965A2">
                                  <w:pPr>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feld 42"/>
                            <wps:cNvSpPr txBox="1"/>
                            <wps:spPr>
                              <a:xfrm>
                                <a:off x="1078258" y="387928"/>
                                <a:ext cx="563549" cy="48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FBE2FD" w14:textId="60495D02" w:rsidR="004219EC" w:rsidRDefault="004219EC" w:rsidP="007965A2">
                                  <w:pPr>
                                    <w:spacing w:after="0"/>
                                  </w:pPr>
                                  <w:r w:rsidRPr="00C0772F">
                                    <w:rPr>
                                      <w:b/>
                                    </w:rPr>
                                    <w:t>S</w:t>
                                  </w:r>
                                  <w:r w:rsidRPr="00EB20D2">
                                    <w:t xml:space="preserve"> </w:t>
                                  </w:r>
                                  <w:r>
                                    <w:t xml:space="preserve">  </w:t>
                                  </w:r>
                                  <w:r>
                                    <w:br/>
                                    <w:t xml:space="preserve">   </w:t>
                                  </w:r>
                                  <w:r w:rsidRPr="00C0772F">
                                    <w:rPr>
                                      <w:b/>
                                    </w:rPr>
                                    <w:t xml:space="preserv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63" name="Gruppieren 463"/>
                          <wpg:cNvGrpSpPr/>
                          <wpg:grpSpPr>
                            <a:xfrm>
                              <a:off x="0" y="25879"/>
                              <a:ext cx="2190750" cy="2193925"/>
                              <a:chOff x="0" y="0"/>
                              <a:chExt cx="2191110" cy="2194491"/>
                            </a:xfrm>
                          </wpg:grpSpPr>
                          <wps:wsp>
                            <wps:cNvPr id="46" name="Textfeld 46"/>
                            <wps:cNvSpPr txBox="1"/>
                            <wps:spPr>
                              <a:xfrm>
                                <a:off x="0" y="1250830"/>
                                <a:ext cx="1419148" cy="94366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2C71E80" w14:textId="77777777" w:rsidR="004219EC" w:rsidRPr="00C0772F" w:rsidRDefault="004219EC" w:rsidP="007965A2">
                                  <w:pPr>
                                    <w:spacing w:after="0"/>
                                    <w:rPr>
                                      <w:b/>
                                    </w:rPr>
                                  </w:pPr>
                                  <w:r w:rsidRPr="00C0772F">
                                    <w:rPr>
                                      <w:b/>
                                    </w:rPr>
                                    <w:t>Legende:</w:t>
                                  </w:r>
                                </w:p>
                                <w:p w14:paraId="1BE9DD1C" w14:textId="77777777" w:rsidR="004219EC" w:rsidRPr="00EC25A8" w:rsidRDefault="004219EC" w:rsidP="007965A2">
                                  <w:pPr>
                                    <w:spacing w:after="0"/>
                                  </w:pPr>
                                  <w:r w:rsidRPr="00EC25A8">
                                    <w:t xml:space="preserve">B: </w:t>
                                  </w:r>
                                  <w:r>
                                    <w:t xml:space="preserve"> </w:t>
                                  </w:r>
                                  <w:r w:rsidRPr="00EC25A8">
                                    <w:t>Brunnen</w:t>
                                  </w:r>
                                </w:p>
                                <w:p w14:paraId="75D42F05" w14:textId="77777777" w:rsidR="004219EC" w:rsidRPr="00EC25A8" w:rsidRDefault="004219EC" w:rsidP="007965A2">
                                  <w:pPr>
                                    <w:spacing w:after="0"/>
                                  </w:pPr>
                                  <w:r w:rsidRPr="00EC25A8">
                                    <w:t xml:space="preserve">S: </w:t>
                                  </w:r>
                                  <w:r>
                                    <w:t xml:space="preserve"> </w:t>
                                  </w:r>
                                  <w:r w:rsidRPr="00EC25A8">
                                    <w:t>Sitzbank</w:t>
                                  </w:r>
                                </w:p>
                                <w:p w14:paraId="681CC754" w14:textId="77777777" w:rsidR="004219EC" w:rsidRPr="00EC25A8" w:rsidRDefault="004219EC" w:rsidP="007965A2">
                                  <w:pPr>
                                    <w:spacing w:after="0"/>
                                  </w:pPr>
                                  <w:r w:rsidRPr="00EC25A8">
                                    <w:t>H: Hydrant</w:t>
                                  </w:r>
                                </w:p>
                                <w:p w14:paraId="3317CCBD" w14:textId="77777777" w:rsidR="004219EC" w:rsidRPr="00EC25A8" w:rsidRDefault="004219EC" w:rsidP="007965A2">
                                  <w:pPr>
                                    <w:spacing w:after="0"/>
                                  </w:pPr>
                                  <w:r w:rsidRPr="00EC25A8">
                                    <w:t>A: Abfalleimer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feld 59"/>
                            <wps:cNvSpPr txBox="1"/>
                            <wps:spPr>
                              <a:xfrm>
                                <a:off x="1880559" y="0"/>
                                <a:ext cx="310551" cy="3105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7DCCF4" w14:textId="77777777" w:rsidR="004219EC" w:rsidRPr="00C0772F" w:rsidRDefault="004219EC" w:rsidP="007965A2">
                                  <w:pPr>
                                    <w:spacing w:after="0"/>
                                    <w:rPr>
                                      <w:b/>
                                    </w:rPr>
                                  </w:pPr>
                                  <w:r w:rsidRPr="00C0772F">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id="Gruppieren 474" o:spid="_x0000_s1049" style="width:444.9pt;height:343.7pt;mso-position-horizontal-relative:char;mso-position-vertical-relative:line" coordorigin="123" coordsize="51136,39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">
                <v:shape id="Grafik 31" o:spid="_x0000_s1050" type="#_x0000_t75" style="position:absolute;left:123;width:51137;height:39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02PHBAAAA2wAAAA8AAABkcnMvZG93bnJldi54bWxEj9FqwkAURN8L/sNyhb41GxWipq4iQkNe&#10;G/2AS/Y2SZu9G3e3mvr1bkHwcZiZM8xmN5peXMj5zrKCWZKCIK6t7rhRcDp+vK1A+ICssbdMCv7I&#10;w247edlgru2VP+lShUZECPscFbQhDLmUvm7JoE/sQBy9L+sMhihdI7XDa4SbXs7TNJMGO44LLQ50&#10;aKn+qX6NguKcLXyHuLz131m5dkVZFVQq9Tod9+8gAo3hGX60S61gMYP/L/EHyO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Q02PHBAAAA2wAAAA8AAAAAAAAAAAAAAAAAnwIA&#10;AGRycy9kb3ducmV2LnhtbFBLBQYAAAAABAAEAPcAAACNAwAAAAA=&#10;">
                  <v:imagedata r:id="rId22" o:title=""/>
                  <v:path arrowok="t"/>
                </v:shape>
                <v:group id="Gruppieren 467" o:spid="_x0000_s1051" style="position:absolute;left:1466;top:13655;width:38843;height:23116" coordorigin=",-923" coordsize="38846,231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EDMYAAADcAAAADwAAAGRycy9kb3ducmV2LnhtbESPQWvCQBSE74L/YXlC&#10;b3UTa22JWUVEpQcpVAvF2yP7TEKyb0N2TeK/7xYKHoeZ+YZJ14OpRUetKy0riKcRCOLM6pJzBd/n&#10;/fM7COeRNdaWScGdHKxX41GKibY9f1F38rkIEHYJKii8bxIpXVaQQTe1DXHwrrY16INsc6lb7APc&#10;1HIWRQtpsOSwUGBD24Ky6nQzCg499puXeNcdq+v2fjm/fv4cY1LqaTJsliA8Df4R/m9/aAXzx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nEQMxgAAANwA&#10;AAAPAAAAAAAAAAAAAAAAAKoCAABkcnMvZG93bnJldi54bWxQSwUGAAAAAAQABAD6AAAAnQMAAAAA&#10;">
                  <v:group id="Gruppieren 466" o:spid="_x0000_s1052" style="position:absolute;left:22190;top:-923;width:16656;height:9629" coordorigin="-237,-923" coordsize="16656,96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9Dhl8UAAADcAAAADwAAAGRycy9kb3ducmV2LnhtbESPT2vCQBTE7wW/w/KE&#10;3uomtg0SXUVExYMU/APi7ZF9JsHs25Bdk/jtu4WCx2FmfsPMFr2pREuNKy0riEcRCOLM6pJzBefT&#10;5mMCwnlkjZVlUvAkB4v54G2GqbYdH6g9+lwECLsUFRTe16mULivIoBvZmjh4N9sY9EE2udQNdgFu&#10;KjmOokQaLDksFFjTqqDsfnwYBdsOu+VnvG7399vqeT19/1z2MSn1PuyXUxCeev8K/7d3WsFXks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Q4ZfFAAAA3AAA&#10;AA8AAAAAAAAAAAAAAAAAqgIAAGRycy9kb3ducmV2LnhtbFBLBQYAAAAABAAEAPoAAACcAwAAAAA=&#10;">
                    <v:shape id="Textfeld 40" o:spid="_x0000_s1053" type="#_x0000_t202" style="position:absolute;left:-237;top:-923;width:9570;height:7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14:paraId="0F3B3328" w14:textId="634D2E81" w:rsidR="004219EC" w:rsidRPr="00C0772F" w:rsidRDefault="004219EC" w:rsidP="007965A2">
                            <w:pPr>
                              <w:spacing w:after="0"/>
                              <w:rPr>
                                <w:b/>
                              </w:rPr>
                            </w:pPr>
                            <w:r w:rsidRPr="00C0772F">
                              <w:rPr>
                                <w:b/>
                              </w:rPr>
                              <w:t xml:space="preserve">S   </w:t>
                            </w:r>
                            <w:r>
                              <w:rPr>
                                <w:b/>
                              </w:rPr>
                              <w:br/>
                              <w:t xml:space="preserve">    A  H</w:t>
                            </w:r>
                            <w:r w:rsidRPr="00C0772F">
                              <w:rPr>
                                <w:b/>
                              </w:rPr>
                              <w:t xml:space="preserve"> </w:t>
                            </w:r>
                          </w:p>
                          <w:p w14:paraId="6D264B23" w14:textId="1F279F52" w:rsidR="004219EC" w:rsidRPr="00EB20D2" w:rsidRDefault="004219EC" w:rsidP="007965A2">
                            <w:pPr>
                              <w:spacing w:after="0"/>
                            </w:pPr>
                            <w:r>
                              <w:t xml:space="preserve">        </w:t>
                            </w:r>
                          </w:p>
                        </w:txbxContent>
                      </v:textbox>
                    </v:shape>
                    <v:shape id="Textfeld 42" o:spid="_x0000_s1054" type="#_x0000_t202" style="position:absolute;left:10782;top:3879;width:5636;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OfsUA&#10;AADbAAAADwAAAGRycy9kb3ducmV2LnhtbESPT4vCMBTE7wv7HcJb8LamFhX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g5+xQAAANsAAAAPAAAAAAAAAAAAAAAAAJgCAABkcnMv&#10;ZG93bnJldi54bWxQSwUGAAAAAAQABAD1AAAAigMAAAAA&#10;" filled="f" stroked="f" strokeweight=".5pt">
                      <v:textbox>
                        <w:txbxContent>
                          <w:p w14:paraId="11FBE2FD" w14:textId="60495D02" w:rsidR="004219EC" w:rsidRDefault="004219EC" w:rsidP="007965A2">
                            <w:pPr>
                              <w:spacing w:after="0"/>
                            </w:pPr>
                            <w:r w:rsidRPr="00C0772F">
                              <w:rPr>
                                <w:b/>
                              </w:rPr>
                              <w:t>S</w:t>
                            </w:r>
                            <w:r w:rsidRPr="00EB20D2">
                              <w:t xml:space="preserve"> </w:t>
                            </w:r>
                            <w:r>
                              <w:t xml:space="preserve">  </w:t>
                            </w:r>
                            <w:r>
                              <w:br/>
                              <w:t xml:space="preserve">   </w:t>
                            </w:r>
                            <w:r w:rsidRPr="00C0772F">
                              <w:rPr>
                                <w:b/>
                              </w:rPr>
                              <w:t xml:space="preserve"> S</w:t>
                            </w:r>
                          </w:p>
                        </w:txbxContent>
                      </v:textbox>
                    </v:shape>
                  </v:group>
                  <v:group id="Gruppieren 463" o:spid="_x0000_s1055" style="position:absolute;top:258;width:21907;height:21940" coordsize="21911,21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shape id="Textfeld 46" o:spid="_x0000_s1056" type="#_x0000_t202" style="position:absolute;top:12508;width:14191;height:9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w+VscA&#10;AADbAAAADwAAAGRycy9kb3ducmV2LnhtbESPT2sCMRTE70K/Q3gFL1Kz/qmVrVFEUMRDW7WH9va6&#10;ee4ubl6WJOr67Y0g9DjMzG+YyawxlTiT86VlBb1uAoI4s7rkXMH3fvkyBuEDssbKMim4kofZ9Kk1&#10;wVTbC2/pvAu5iBD2KSooQqhTKX1WkEHftTVx9A7WGQxRulxqh5cIN5XsJ8lIGiw5LhRY06Kg7Lg7&#10;GQX74favo19X459BOf/42rx9/m7cQan2czN/BxGoCf/hR3utFQxHcP8Sf4C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8PlbHAAAA2wAAAA8AAAAAAAAAAAAAAAAAmAIAAGRy&#10;cy9kb3ducmV2LnhtbFBLBQYAAAAABAAEAPUAAACMAwAAAAA=&#10;" filled="f" stroked="f" strokeweight="2pt">
                      <v:textbox>
                        <w:txbxContent>
                          <w:p w14:paraId="32C71E80" w14:textId="77777777" w:rsidR="004219EC" w:rsidRPr="00C0772F" w:rsidRDefault="004219EC" w:rsidP="007965A2">
                            <w:pPr>
                              <w:spacing w:after="0"/>
                              <w:rPr>
                                <w:b/>
                              </w:rPr>
                            </w:pPr>
                            <w:r w:rsidRPr="00C0772F">
                              <w:rPr>
                                <w:b/>
                              </w:rPr>
                              <w:t>Legende:</w:t>
                            </w:r>
                          </w:p>
                          <w:p w14:paraId="1BE9DD1C" w14:textId="77777777" w:rsidR="004219EC" w:rsidRPr="00EC25A8" w:rsidRDefault="004219EC" w:rsidP="007965A2">
                            <w:pPr>
                              <w:spacing w:after="0"/>
                            </w:pPr>
                            <w:r w:rsidRPr="00EC25A8">
                              <w:t xml:space="preserve">B: </w:t>
                            </w:r>
                            <w:r>
                              <w:t xml:space="preserve"> </w:t>
                            </w:r>
                            <w:r w:rsidRPr="00EC25A8">
                              <w:t>Brunnen</w:t>
                            </w:r>
                          </w:p>
                          <w:p w14:paraId="75D42F05" w14:textId="77777777" w:rsidR="004219EC" w:rsidRPr="00EC25A8" w:rsidRDefault="004219EC" w:rsidP="007965A2">
                            <w:pPr>
                              <w:spacing w:after="0"/>
                            </w:pPr>
                            <w:r w:rsidRPr="00EC25A8">
                              <w:t xml:space="preserve">S: </w:t>
                            </w:r>
                            <w:r>
                              <w:t xml:space="preserve"> </w:t>
                            </w:r>
                            <w:r w:rsidRPr="00EC25A8">
                              <w:t>Sitzbank</w:t>
                            </w:r>
                          </w:p>
                          <w:p w14:paraId="681CC754" w14:textId="77777777" w:rsidR="004219EC" w:rsidRPr="00EC25A8" w:rsidRDefault="004219EC" w:rsidP="007965A2">
                            <w:pPr>
                              <w:spacing w:after="0"/>
                            </w:pPr>
                            <w:r w:rsidRPr="00EC25A8">
                              <w:t>H: Hydrant</w:t>
                            </w:r>
                          </w:p>
                          <w:p w14:paraId="3317CCBD" w14:textId="77777777" w:rsidR="004219EC" w:rsidRPr="00EC25A8" w:rsidRDefault="004219EC" w:rsidP="007965A2">
                            <w:pPr>
                              <w:spacing w:after="0"/>
                            </w:pPr>
                            <w:r w:rsidRPr="00EC25A8">
                              <w:t>A: Abfalleimer</w:t>
                            </w:r>
                          </w:p>
                        </w:txbxContent>
                      </v:textbox>
                    </v:shape>
                    <v:shape id="Textfeld 59" o:spid="_x0000_s1057" type="#_x0000_t202" style="position:absolute;left:18805;width:3106;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14:paraId="787DCCF4" w14:textId="77777777" w:rsidR="004219EC" w:rsidRPr="00C0772F" w:rsidRDefault="004219EC" w:rsidP="007965A2">
                            <w:pPr>
                              <w:spacing w:after="0"/>
                              <w:rPr>
                                <w:b/>
                              </w:rPr>
                            </w:pPr>
                            <w:r w:rsidRPr="00C0772F">
                              <w:rPr>
                                <w:b/>
                              </w:rPr>
                              <w:t>B</w:t>
                            </w:r>
                          </w:p>
                        </w:txbxContent>
                      </v:textbox>
                    </v:shape>
                  </v:group>
                </v:group>
                <w10:anchorlock/>
              </v:group>
            </w:pict>
          </mc:Fallback>
        </mc:AlternateContent>
      </w:r>
    </w:p>
    <w:p w14:paraId="1A04D63F" w14:textId="77777777" w:rsidR="005A022E" w:rsidRPr="00885596" w:rsidRDefault="00D83835" w:rsidP="00885596">
      <w:pPr>
        <w:pStyle w:val="Caption"/>
      </w:pPr>
      <w:bookmarkStart w:id="5" w:name="_Toc374994695"/>
      <w:bookmarkStart w:id="6" w:name="_Toc375047271"/>
      <w:bookmarkStart w:id="7" w:name="_Toc375131306"/>
      <w:bookmarkStart w:id="8" w:name="_Toc375132724"/>
      <w:r w:rsidRPr="00885596">
        <w:t xml:space="preserve">Abbildung </w:t>
      </w:r>
      <w:fldSimple w:instr=" SEQ Abbildung \* ARABIC ">
        <w:r w:rsidR="006A780F" w:rsidRPr="00885596">
          <w:t>2</w:t>
        </w:r>
      </w:fldSimple>
      <w:r w:rsidRPr="00885596">
        <w:t xml:space="preserve"> - Kartenausschnitt OSM </w:t>
      </w:r>
      <w:r w:rsidR="005E435F" w:rsidRPr="00885596">
        <w:t xml:space="preserve">Route Seequai nach 10‘ </w:t>
      </w:r>
      <w:proofErr w:type="spellStart"/>
      <w:r w:rsidR="005E435F" w:rsidRPr="00885596">
        <w:t>dieci</w:t>
      </w:r>
      <w:bookmarkEnd w:id="5"/>
      <w:bookmarkEnd w:id="6"/>
      <w:bookmarkEnd w:id="7"/>
      <w:bookmarkEnd w:id="8"/>
      <w:proofErr w:type="spellEnd"/>
    </w:p>
    <w:p w14:paraId="469BFD43" w14:textId="503A68CF" w:rsidR="002C0712" w:rsidRPr="00423D5F" w:rsidRDefault="007965A2" w:rsidP="002C0712">
      <w:pPr>
        <w:pStyle w:val="Textbody"/>
        <w:keepNext/>
        <w:ind w:firstLine="0"/>
        <w:rPr>
          <w:rFonts w:ascii="Lucida Bright" w:hAnsi="Lucida Bright"/>
        </w:rPr>
      </w:pPr>
      <w:r w:rsidRPr="00423D5F">
        <w:rPr>
          <w:rFonts w:ascii="Lucida Bright" w:hAnsi="Lucida Bright"/>
          <w:noProof/>
          <w:lang w:eastAsia="de-CH"/>
        </w:rPr>
        <w:lastRenderedPageBreak/>
        <w:drawing>
          <wp:inline distT="0" distB="0" distL="0" distR="0" wp14:anchorId="6BD3AF5B" wp14:editId="32FB196A">
            <wp:extent cx="2831154" cy="3839845"/>
            <wp:effectExtent l="0" t="0" r="7620" b="825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47124" cy="3861505"/>
                    </a:xfrm>
                    <a:prstGeom prst="rect">
                      <a:avLst/>
                    </a:prstGeom>
                  </pic:spPr>
                </pic:pic>
              </a:graphicData>
            </a:graphic>
          </wp:inline>
        </w:drawing>
      </w:r>
      <w:r w:rsidRPr="00423D5F">
        <w:rPr>
          <w:rFonts w:ascii="Lucida Bright" w:hAnsi="Lucida Bright"/>
          <w:noProof/>
          <w:lang w:eastAsia="de-CH"/>
        </w:rPr>
        <w:drawing>
          <wp:inline distT="0" distB="0" distL="0" distR="0" wp14:anchorId="3B538CBF" wp14:editId="0F4B61D1">
            <wp:extent cx="2889711" cy="3844824"/>
            <wp:effectExtent l="0" t="0" r="6350"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7824" cy="3908839"/>
                    </a:xfrm>
                    <a:prstGeom prst="rect">
                      <a:avLst/>
                    </a:prstGeom>
                  </pic:spPr>
                </pic:pic>
              </a:graphicData>
            </a:graphic>
          </wp:inline>
        </w:drawing>
      </w:r>
      <w:r w:rsidRPr="00423D5F">
        <w:rPr>
          <w:rFonts w:ascii="Lucida Bright" w:hAnsi="Lucida Bright"/>
          <w:noProof/>
          <w:lang w:eastAsia="de-CH"/>
        </w:rPr>
        <w:t xml:space="preserve"> </w:t>
      </w:r>
    </w:p>
    <w:p w14:paraId="694FCD07" w14:textId="12D54BBE" w:rsidR="002C0712" w:rsidRPr="00885596" w:rsidRDefault="002C0712" w:rsidP="00885596">
      <w:pPr>
        <w:pStyle w:val="Caption"/>
      </w:pPr>
      <w:bookmarkStart w:id="9" w:name="_Toc374994696"/>
      <w:bookmarkStart w:id="10" w:name="_Toc375047272"/>
      <w:bookmarkStart w:id="11" w:name="_Toc375131307"/>
      <w:bookmarkStart w:id="12" w:name="_Toc375132725"/>
      <w:r w:rsidRPr="00885596">
        <w:t xml:space="preserve">Abbildung </w:t>
      </w:r>
      <w:fldSimple w:instr=" SEQ Abbildung \* ARABIC ">
        <w:r w:rsidR="006A780F" w:rsidRPr="00885596">
          <w:t>3</w:t>
        </w:r>
      </w:fldSimple>
      <w:r w:rsidRPr="00885596">
        <w:t xml:space="preserve"> - Screenshot Routing </w:t>
      </w:r>
      <w:r w:rsidR="007965A2" w:rsidRPr="00885596">
        <w:t>linke</w:t>
      </w:r>
      <w:r w:rsidRPr="00885596">
        <w:t xml:space="preserve"> Seite </w:t>
      </w:r>
      <w:r w:rsidRPr="00885596">
        <w:tab/>
        <w:t xml:space="preserve">    Abbildung </w:t>
      </w:r>
      <w:fldSimple w:instr=" SEQ Abbildung \* ARABIC ">
        <w:r w:rsidR="006A780F" w:rsidRPr="00885596">
          <w:t>4</w:t>
        </w:r>
      </w:fldSimple>
      <w:r w:rsidRPr="00885596">
        <w:t xml:space="preserve">  - Screenshot Routing </w:t>
      </w:r>
      <w:r w:rsidR="007965A2" w:rsidRPr="00885596">
        <w:t>rechte</w:t>
      </w:r>
      <w:r w:rsidRPr="00885596">
        <w:t xml:space="preserve"> Seite</w:t>
      </w:r>
      <w:bookmarkEnd w:id="9"/>
      <w:bookmarkEnd w:id="10"/>
      <w:bookmarkEnd w:id="11"/>
      <w:bookmarkEnd w:id="12"/>
    </w:p>
    <w:p w14:paraId="0EBCC837" w14:textId="6348575F" w:rsidR="005A022E" w:rsidRPr="00423D5F" w:rsidRDefault="005A022E" w:rsidP="00647561">
      <w:pPr>
        <w:pStyle w:val="Textbody"/>
        <w:ind w:firstLine="0"/>
        <w:rPr>
          <w:rFonts w:ascii="Lucida Bright" w:hAnsi="Lucida Bright"/>
          <w:color w:val="000000"/>
          <w:sz w:val="24"/>
          <w:szCs w:val="24"/>
        </w:rPr>
      </w:pPr>
      <w:r w:rsidRPr="00423D5F">
        <w:rPr>
          <w:rFonts w:ascii="Lucida Bright" w:hAnsi="Lucida Bright"/>
          <w:color w:val="000000"/>
          <w:sz w:val="24"/>
          <w:szCs w:val="24"/>
        </w:rPr>
        <w:t xml:space="preserve">Die zugrundeliegenden Daten werden in der Stadt Zürich </w:t>
      </w:r>
      <w:r w:rsidR="007E7F54" w:rsidRPr="00423D5F">
        <w:rPr>
          <w:rFonts w:ascii="Lucida Bright" w:hAnsi="Lucida Bright"/>
          <w:color w:val="000000"/>
          <w:sz w:val="24"/>
          <w:szCs w:val="24"/>
        </w:rPr>
        <w:t xml:space="preserve">teilweise </w:t>
      </w:r>
      <w:r w:rsidR="000C646D" w:rsidRPr="00423D5F">
        <w:rPr>
          <w:rFonts w:ascii="Lucida Bright" w:hAnsi="Lucida Bright"/>
          <w:color w:val="000000"/>
          <w:sz w:val="24"/>
          <w:szCs w:val="24"/>
        </w:rPr>
        <w:t>durch Open</w:t>
      </w:r>
      <w:r w:rsidR="00C7244F">
        <w:rPr>
          <w:rFonts w:ascii="Lucida Bright" w:hAnsi="Lucida Bright"/>
          <w:color w:val="000000"/>
          <w:sz w:val="24"/>
          <w:szCs w:val="24"/>
        </w:rPr>
        <w:t xml:space="preserve"> </w:t>
      </w:r>
      <w:r w:rsidR="000C646D" w:rsidRPr="00423D5F">
        <w:rPr>
          <w:rFonts w:ascii="Lucida Bright" w:hAnsi="Lucida Bright"/>
          <w:color w:val="000000"/>
          <w:sz w:val="24"/>
          <w:szCs w:val="24"/>
        </w:rPr>
        <w:t>Government</w:t>
      </w:r>
      <w:r w:rsidR="00C7244F">
        <w:rPr>
          <w:rFonts w:ascii="Lucida Bright" w:hAnsi="Lucida Bright"/>
          <w:color w:val="000000"/>
          <w:sz w:val="24"/>
          <w:szCs w:val="24"/>
        </w:rPr>
        <w:t xml:space="preserve"> </w:t>
      </w:r>
      <w:r w:rsidRPr="00423D5F">
        <w:rPr>
          <w:rFonts w:ascii="Lucida Bright" w:hAnsi="Lucida Bright"/>
          <w:color w:val="000000"/>
          <w:sz w:val="24"/>
          <w:szCs w:val="24"/>
        </w:rPr>
        <w:t>Dat</w:t>
      </w:r>
      <w:r w:rsidR="000C646D" w:rsidRPr="00423D5F">
        <w:rPr>
          <w:rFonts w:ascii="Lucida Bright" w:hAnsi="Lucida Bright"/>
          <w:color w:val="000000"/>
          <w:sz w:val="24"/>
          <w:szCs w:val="24"/>
        </w:rPr>
        <w:t>a</w:t>
      </w:r>
      <w:r w:rsidRPr="00423D5F">
        <w:rPr>
          <w:rFonts w:ascii="Lucida Bright" w:hAnsi="Lucida Bright"/>
          <w:color w:val="000000"/>
          <w:sz w:val="24"/>
          <w:szCs w:val="24"/>
        </w:rPr>
        <w:t xml:space="preserve"> ersetzt. So werden in der Stadt Zürich nicht die Abfalleimer und Bäume aus OpenStreetMap verwendet</w:t>
      </w:r>
      <w:r w:rsidR="00D41501" w:rsidRPr="00423D5F">
        <w:rPr>
          <w:rFonts w:ascii="Lucida Bright" w:hAnsi="Lucida Bright"/>
          <w:color w:val="000000"/>
          <w:sz w:val="24"/>
          <w:szCs w:val="24"/>
        </w:rPr>
        <w:t>,</w:t>
      </w:r>
      <w:r w:rsidRPr="00423D5F">
        <w:rPr>
          <w:rFonts w:ascii="Lucida Bright" w:hAnsi="Lucida Bright"/>
          <w:color w:val="000000"/>
          <w:sz w:val="24"/>
          <w:szCs w:val="24"/>
        </w:rPr>
        <w:t xml:space="preserve"> sondern diejenigen aus den offenen Daten der Stadt Zürich.</w:t>
      </w:r>
      <w:r w:rsidR="007E7F54" w:rsidRPr="00423D5F">
        <w:rPr>
          <w:rFonts w:ascii="Lucida Bright" w:hAnsi="Lucida Bright"/>
          <w:color w:val="000000"/>
          <w:sz w:val="24"/>
          <w:szCs w:val="24"/>
        </w:rPr>
        <w:t xml:space="preserve"> Die Baustellen wurden von der Stadt Zürich bezogen und in eine schweizweite Datenbank integriert. So muss bei Baustellen nicht unterschieden werden, ob sich der Benutzer in der Stadt Zürich befindet oder nicht. </w:t>
      </w:r>
      <w:r w:rsidRPr="00423D5F">
        <w:rPr>
          <w:rFonts w:ascii="Lucida Bright" w:hAnsi="Lucida Bright"/>
          <w:color w:val="000000"/>
          <w:sz w:val="24"/>
          <w:szCs w:val="24"/>
        </w:rPr>
        <w:t xml:space="preserve"> Bis zum Ende der Bachelorarbeit konnten </w:t>
      </w:r>
      <w:r w:rsidR="00D41501" w:rsidRPr="00423D5F">
        <w:rPr>
          <w:rFonts w:ascii="Lucida Bright" w:hAnsi="Lucida Bright"/>
          <w:color w:val="000000"/>
          <w:sz w:val="24"/>
          <w:szCs w:val="24"/>
        </w:rPr>
        <w:t>keine weiteren</w:t>
      </w:r>
      <w:r w:rsidRPr="00423D5F">
        <w:rPr>
          <w:rFonts w:ascii="Lucida Bright" w:hAnsi="Lucida Bright"/>
          <w:color w:val="000000"/>
          <w:sz w:val="24"/>
          <w:szCs w:val="24"/>
        </w:rPr>
        <w:t xml:space="preserve"> Daten </w:t>
      </w:r>
      <w:r w:rsidR="007E7F54" w:rsidRPr="00423D5F">
        <w:rPr>
          <w:rFonts w:ascii="Lucida Bright" w:hAnsi="Lucida Bright"/>
          <w:color w:val="000000"/>
          <w:sz w:val="24"/>
          <w:szCs w:val="24"/>
        </w:rPr>
        <w:t xml:space="preserve">von der Stadt </w:t>
      </w:r>
      <w:r w:rsidR="00C7244F">
        <w:rPr>
          <w:rFonts w:ascii="Lucida Bright" w:hAnsi="Lucida Bright"/>
          <w:color w:val="000000"/>
          <w:sz w:val="24"/>
          <w:szCs w:val="24"/>
        </w:rPr>
        <w:t xml:space="preserve">öffentlich </w:t>
      </w:r>
      <w:r w:rsidR="007E7F54" w:rsidRPr="00423D5F">
        <w:rPr>
          <w:rFonts w:ascii="Lucida Bright" w:hAnsi="Lucida Bright"/>
          <w:color w:val="000000"/>
          <w:sz w:val="24"/>
          <w:szCs w:val="24"/>
        </w:rPr>
        <w:t xml:space="preserve">zur Verfügung gestellt werden. Wünschenswert gewesen wären Daten zu Leitlinien, </w:t>
      </w:r>
      <w:r w:rsidR="004A75BE" w:rsidRPr="00423D5F">
        <w:rPr>
          <w:rFonts w:ascii="Lucida Bright" w:hAnsi="Lucida Bright"/>
          <w:color w:val="000000"/>
          <w:sz w:val="24"/>
          <w:szCs w:val="24"/>
        </w:rPr>
        <w:t xml:space="preserve">Brunnen, </w:t>
      </w:r>
      <w:r w:rsidR="007E7F54" w:rsidRPr="00423D5F">
        <w:rPr>
          <w:rFonts w:ascii="Lucida Bright" w:hAnsi="Lucida Bright"/>
          <w:color w:val="000000"/>
          <w:sz w:val="24"/>
          <w:szCs w:val="24"/>
        </w:rPr>
        <w:t>Fussgänger</w:t>
      </w:r>
      <w:r w:rsidR="00C7244F">
        <w:rPr>
          <w:rFonts w:ascii="Lucida Bright" w:hAnsi="Lucida Bright"/>
          <w:color w:val="000000"/>
          <w:sz w:val="24"/>
          <w:szCs w:val="24"/>
        </w:rPr>
        <w:t>-</w:t>
      </w:r>
      <w:r w:rsidR="007E7F54" w:rsidRPr="00423D5F">
        <w:rPr>
          <w:rFonts w:ascii="Lucida Bright" w:hAnsi="Lucida Bright"/>
          <w:color w:val="000000"/>
          <w:sz w:val="24"/>
          <w:szCs w:val="24"/>
        </w:rPr>
        <w:t>strei</w:t>
      </w:r>
      <w:r w:rsidR="00C7244F">
        <w:rPr>
          <w:rFonts w:ascii="Lucida Bright" w:hAnsi="Lucida Bright"/>
          <w:color w:val="000000"/>
          <w:sz w:val="24"/>
          <w:szCs w:val="24"/>
        </w:rPr>
        <w:softHyphen/>
      </w:r>
      <w:r w:rsidR="007E7F54" w:rsidRPr="00423D5F">
        <w:rPr>
          <w:rFonts w:ascii="Lucida Bright" w:hAnsi="Lucida Bright"/>
          <w:color w:val="000000"/>
          <w:sz w:val="24"/>
          <w:szCs w:val="24"/>
        </w:rPr>
        <w:t>fen und d</w:t>
      </w:r>
      <w:r w:rsidR="004A75BE" w:rsidRPr="00423D5F">
        <w:rPr>
          <w:rFonts w:ascii="Lucida Bright" w:hAnsi="Lucida Bright"/>
          <w:color w:val="000000"/>
          <w:sz w:val="24"/>
          <w:szCs w:val="24"/>
        </w:rPr>
        <w:t>er</w:t>
      </w:r>
      <w:r w:rsidR="007E7F54" w:rsidRPr="00423D5F">
        <w:rPr>
          <w:rFonts w:ascii="Lucida Bright" w:hAnsi="Lucida Bright"/>
          <w:color w:val="000000"/>
          <w:sz w:val="24"/>
          <w:szCs w:val="24"/>
        </w:rPr>
        <w:t xml:space="preserve"> Hinweis </w:t>
      </w:r>
      <w:r w:rsidR="004A75BE" w:rsidRPr="00423D5F">
        <w:rPr>
          <w:rFonts w:ascii="Lucida Bright" w:hAnsi="Lucida Bright"/>
          <w:color w:val="000000"/>
          <w:sz w:val="24"/>
          <w:szCs w:val="24"/>
        </w:rPr>
        <w:t xml:space="preserve">ob ein Fussgängerstreifen eine Ampel mit integriertem Vibrationsmelder für Blinde hat. </w:t>
      </w:r>
    </w:p>
    <w:p w14:paraId="7B598D17" w14:textId="77777777" w:rsidR="00611548" w:rsidRPr="00C7244F" w:rsidRDefault="00367DE5" w:rsidP="00C0772F">
      <w:pPr>
        <w:rPr>
          <w:b/>
          <w:lang w:eastAsia="de-CH"/>
        </w:rPr>
      </w:pPr>
      <w:r w:rsidRPr="00C7244F">
        <w:rPr>
          <w:b/>
          <w:lang w:eastAsia="de-CH"/>
        </w:rPr>
        <w:t>A</w:t>
      </w:r>
      <w:r w:rsidR="00611548" w:rsidRPr="00C7244F">
        <w:rPr>
          <w:b/>
          <w:lang w:eastAsia="de-CH"/>
        </w:rPr>
        <w:t>usblick</w:t>
      </w:r>
    </w:p>
    <w:p w14:paraId="3586A484" w14:textId="4FD3C038" w:rsidR="00050832" w:rsidRPr="00423D5F" w:rsidRDefault="00D41501" w:rsidP="00647561">
      <w:pPr>
        <w:pStyle w:val="Standard1"/>
        <w:ind w:firstLine="0"/>
        <w:jc w:val="both"/>
        <w:rPr>
          <w:rFonts w:ascii="Lucida Bright" w:hAnsi="Lucida Bright"/>
          <w:sz w:val="24"/>
          <w:szCs w:val="24"/>
        </w:rPr>
      </w:pPr>
      <w:r w:rsidRPr="00423D5F">
        <w:rPr>
          <w:rFonts w:ascii="Lucida Bright" w:hAnsi="Lucida Bright"/>
          <w:sz w:val="24"/>
          <w:szCs w:val="24"/>
        </w:rPr>
        <w:t>I</w:t>
      </w:r>
      <w:r w:rsidR="008E20FA" w:rsidRPr="00423D5F">
        <w:rPr>
          <w:rFonts w:ascii="Lucida Bright" w:hAnsi="Lucida Bright"/>
          <w:sz w:val="24"/>
          <w:szCs w:val="24"/>
        </w:rPr>
        <w:t>n einer Weiterentwicklung</w:t>
      </w:r>
      <w:r w:rsidR="00611548" w:rsidRPr="00423D5F">
        <w:rPr>
          <w:rFonts w:ascii="Lucida Bright" w:hAnsi="Lucida Bright"/>
          <w:sz w:val="24"/>
          <w:szCs w:val="24"/>
        </w:rPr>
        <w:t xml:space="preserve"> </w:t>
      </w:r>
      <w:r w:rsidR="00512670" w:rsidRPr="00423D5F">
        <w:rPr>
          <w:rFonts w:ascii="Lucida Bright" w:hAnsi="Lucida Bright"/>
          <w:sz w:val="24"/>
          <w:szCs w:val="24"/>
        </w:rPr>
        <w:t>soll die Einhaltung der Route permanent überwacht und im Fall</w:t>
      </w:r>
      <w:r w:rsidR="00F42D21" w:rsidRPr="00423D5F">
        <w:rPr>
          <w:rFonts w:ascii="Lucida Bright" w:hAnsi="Lucida Bright"/>
          <w:sz w:val="24"/>
          <w:szCs w:val="24"/>
        </w:rPr>
        <w:t>e</w:t>
      </w:r>
      <w:r w:rsidR="00512670" w:rsidRPr="00423D5F">
        <w:rPr>
          <w:rFonts w:ascii="Lucida Bright" w:hAnsi="Lucida Bright"/>
          <w:sz w:val="24"/>
          <w:szCs w:val="24"/>
        </w:rPr>
        <w:t xml:space="preserve"> einer Abweichung</w:t>
      </w:r>
      <w:r w:rsidR="00611548" w:rsidRPr="00423D5F">
        <w:rPr>
          <w:rFonts w:ascii="Lucida Bright" w:hAnsi="Lucida Bright"/>
          <w:sz w:val="24"/>
          <w:szCs w:val="24"/>
        </w:rPr>
        <w:t xml:space="preserve"> </w:t>
      </w:r>
      <w:r w:rsidR="005A022E" w:rsidRPr="00423D5F">
        <w:rPr>
          <w:rFonts w:ascii="Lucida Bright" w:hAnsi="Lucida Bright"/>
          <w:sz w:val="24"/>
          <w:szCs w:val="24"/>
        </w:rPr>
        <w:t xml:space="preserve">automatisch </w:t>
      </w:r>
      <w:r w:rsidR="00611548" w:rsidRPr="00423D5F">
        <w:rPr>
          <w:rFonts w:ascii="Lucida Bright" w:hAnsi="Lucida Bright"/>
          <w:sz w:val="24"/>
          <w:szCs w:val="24"/>
        </w:rPr>
        <w:t xml:space="preserve">eine neue Route </w:t>
      </w:r>
      <w:r w:rsidR="00512670" w:rsidRPr="00423D5F">
        <w:rPr>
          <w:rFonts w:ascii="Lucida Bright" w:hAnsi="Lucida Bright"/>
          <w:sz w:val="24"/>
          <w:szCs w:val="24"/>
        </w:rPr>
        <w:t>berechnet werden</w:t>
      </w:r>
      <w:r w:rsidR="00611548" w:rsidRPr="00423D5F">
        <w:rPr>
          <w:rFonts w:ascii="Lucida Bright" w:hAnsi="Lucida Bright"/>
          <w:sz w:val="24"/>
          <w:szCs w:val="24"/>
        </w:rPr>
        <w:t>.</w:t>
      </w:r>
      <w:r w:rsidR="008E20FA" w:rsidRPr="00423D5F">
        <w:rPr>
          <w:rFonts w:ascii="Lucida Bright" w:hAnsi="Lucida Bright"/>
          <w:sz w:val="24"/>
          <w:szCs w:val="24"/>
        </w:rPr>
        <w:t xml:space="preserve"> </w:t>
      </w:r>
      <w:r w:rsidR="00882830" w:rsidRPr="00423D5F">
        <w:rPr>
          <w:rFonts w:ascii="Lucida Bright" w:hAnsi="Lucida Bright"/>
          <w:sz w:val="24"/>
          <w:szCs w:val="24"/>
        </w:rPr>
        <w:t xml:space="preserve">Ebenfalls </w:t>
      </w:r>
      <w:r w:rsidR="004A75BE" w:rsidRPr="00423D5F">
        <w:rPr>
          <w:rFonts w:ascii="Lucida Bright" w:hAnsi="Lucida Bright"/>
          <w:sz w:val="24"/>
          <w:szCs w:val="24"/>
        </w:rPr>
        <w:t>von Vorteil wäre das I</w:t>
      </w:r>
      <w:r w:rsidR="008E20FA" w:rsidRPr="00423D5F">
        <w:rPr>
          <w:rFonts w:ascii="Lucida Bright" w:hAnsi="Lucida Bright"/>
          <w:sz w:val="24"/>
          <w:szCs w:val="24"/>
        </w:rPr>
        <w:t>mplementieren einer manuellen Zieleingabe</w:t>
      </w:r>
      <w:r w:rsidR="00CC3ABD" w:rsidRPr="00423D5F">
        <w:rPr>
          <w:rFonts w:ascii="Lucida Bright" w:hAnsi="Lucida Bright"/>
          <w:sz w:val="24"/>
          <w:szCs w:val="24"/>
        </w:rPr>
        <w:t xml:space="preserve"> anhand einer Adresse</w:t>
      </w:r>
      <w:r w:rsidR="008E20FA" w:rsidRPr="00423D5F">
        <w:rPr>
          <w:rFonts w:ascii="Lucida Bright" w:hAnsi="Lucida Bright"/>
          <w:sz w:val="24"/>
          <w:szCs w:val="24"/>
        </w:rPr>
        <w:t xml:space="preserve"> </w:t>
      </w:r>
      <w:r w:rsidR="004A75BE" w:rsidRPr="00423D5F">
        <w:rPr>
          <w:rFonts w:ascii="Lucida Bright" w:hAnsi="Lucida Bright"/>
          <w:sz w:val="24"/>
          <w:szCs w:val="24"/>
        </w:rPr>
        <w:t>zusätzlich zur</w:t>
      </w:r>
      <w:r w:rsidR="008E20FA" w:rsidRPr="00423D5F">
        <w:rPr>
          <w:rFonts w:ascii="Lucida Bright" w:hAnsi="Lucida Bright"/>
          <w:sz w:val="24"/>
          <w:szCs w:val="24"/>
        </w:rPr>
        <w:t xml:space="preserve"> Navigation zu einem POI.</w:t>
      </w:r>
      <w:r w:rsidR="00CC3ABD" w:rsidRPr="00423D5F">
        <w:rPr>
          <w:rFonts w:ascii="Lucida Bright" w:hAnsi="Lucida Bright"/>
          <w:sz w:val="24"/>
          <w:szCs w:val="24"/>
        </w:rPr>
        <w:t xml:space="preserve"> Da in der Arbeit die Standortausgabe um das Routing erweitert wurde, wurde dieses Szenario nicht berücksichtigt</w:t>
      </w:r>
      <w:r w:rsidR="008E20FA" w:rsidRPr="00423D5F">
        <w:rPr>
          <w:rFonts w:ascii="Lucida Bright" w:hAnsi="Lucida Bright"/>
          <w:sz w:val="24"/>
          <w:szCs w:val="24"/>
        </w:rPr>
        <w:t xml:space="preserve">. Denkbar </w:t>
      </w:r>
      <w:r w:rsidR="00512670" w:rsidRPr="00423D5F">
        <w:rPr>
          <w:rFonts w:ascii="Lucida Bright" w:hAnsi="Lucida Bright"/>
          <w:sz w:val="24"/>
          <w:szCs w:val="24"/>
        </w:rPr>
        <w:t>ist</w:t>
      </w:r>
      <w:r w:rsidR="008E20FA" w:rsidRPr="00423D5F">
        <w:rPr>
          <w:rFonts w:ascii="Lucida Bright" w:hAnsi="Lucida Bright"/>
          <w:sz w:val="24"/>
          <w:szCs w:val="24"/>
        </w:rPr>
        <w:t xml:space="preserve"> auch eine „Bring mich nach Hause“-Funktion, </w:t>
      </w:r>
      <w:r w:rsidR="00512670" w:rsidRPr="00423D5F">
        <w:rPr>
          <w:rFonts w:ascii="Lucida Bright" w:hAnsi="Lucida Bright"/>
          <w:sz w:val="24"/>
          <w:szCs w:val="24"/>
        </w:rPr>
        <w:t>die</w:t>
      </w:r>
      <w:r w:rsidR="008E20FA" w:rsidRPr="00423D5F">
        <w:rPr>
          <w:rFonts w:ascii="Lucida Bright" w:hAnsi="Lucida Bright"/>
          <w:sz w:val="24"/>
          <w:szCs w:val="24"/>
        </w:rPr>
        <w:t xml:space="preserve"> den Benutzer vom aktuellen Standort au</w:t>
      </w:r>
      <w:r w:rsidR="004A75BE" w:rsidRPr="00423D5F">
        <w:rPr>
          <w:rFonts w:ascii="Lucida Bright" w:hAnsi="Lucida Bright"/>
          <w:sz w:val="24"/>
          <w:szCs w:val="24"/>
        </w:rPr>
        <w:t xml:space="preserve">s an eine gespeicherte Adresse </w:t>
      </w:r>
      <w:r w:rsidR="008E20FA" w:rsidRPr="00423D5F">
        <w:rPr>
          <w:rFonts w:ascii="Lucida Bright" w:hAnsi="Lucida Bright"/>
          <w:sz w:val="24"/>
          <w:szCs w:val="24"/>
        </w:rPr>
        <w:t xml:space="preserve">navigiert. </w:t>
      </w:r>
      <w:r w:rsidR="00611548" w:rsidRPr="00423D5F">
        <w:rPr>
          <w:rFonts w:ascii="Lucida Bright" w:hAnsi="Lucida Bright"/>
          <w:sz w:val="24"/>
          <w:szCs w:val="24"/>
        </w:rPr>
        <w:t xml:space="preserve"> Der Grundstein für ein barriere</w:t>
      </w:r>
      <w:r w:rsidR="00C7244F">
        <w:rPr>
          <w:rFonts w:ascii="Lucida Bright" w:hAnsi="Lucida Bright"/>
          <w:sz w:val="24"/>
          <w:szCs w:val="24"/>
        </w:rPr>
        <w:softHyphen/>
      </w:r>
      <w:r w:rsidR="00611548" w:rsidRPr="00423D5F">
        <w:rPr>
          <w:rFonts w:ascii="Lucida Bright" w:hAnsi="Lucida Bright"/>
          <w:sz w:val="24"/>
          <w:szCs w:val="24"/>
        </w:rPr>
        <w:t xml:space="preserve">freies Fussgängerrouting wurde mit dieser Arbeit jedoch gelegt. </w:t>
      </w:r>
      <w:r w:rsidR="000C4B30" w:rsidRPr="00423D5F">
        <w:rPr>
          <w:rFonts w:ascii="Lucida Bright" w:hAnsi="Lucida Bright"/>
          <w:sz w:val="24"/>
          <w:szCs w:val="24"/>
        </w:rPr>
        <w:t>Die Qualität der angereicherten Route</w:t>
      </w:r>
      <w:r w:rsidR="00611548" w:rsidRPr="00423D5F">
        <w:rPr>
          <w:rFonts w:ascii="Lucida Bright" w:hAnsi="Lucida Bright"/>
          <w:sz w:val="24"/>
          <w:szCs w:val="24"/>
        </w:rPr>
        <w:t xml:space="preserve"> hängt </w:t>
      </w:r>
      <w:r w:rsidR="000C4B30" w:rsidRPr="00423D5F">
        <w:rPr>
          <w:rFonts w:ascii="Lucida Bright" w:hAnsi="Lucida Bright"/>
          <w:sz w:val="24"/>
          <w:szCs w:val="24"/>
        </w:rPr>
        <w:t xml:space="preserve">jedoch </w:t>
      </w:r>
      <w:r w:rsidR="00611548" w:rsidRPr="00423D5F">
        <w:rPr>
          <w:rFonts w:ascii="Lucida Bright" w:hAnsi="Lucida Bright"/>
          <w:sz w:val="24"/>
          <w:szCs w:val="24"/>
        </w:rPr>
        <w:t xml:space="preserve">stark von den in OpenStreetMap vorhandenen Daten ab. Sind in einer Strasse zwar Bäume vorhanden, jedoch </w:t>
      </w:r>
      <w:r w:rsidR="000B060F" w:rsidRPr="00423D5F">
        <w:rPr>
          <w:rFonts w:ascii="Lucida Bright" w:hAnsi="Lucida Bright"/>
          <w:sz w:val="24"/>
          <w:szCs w:val="24"/>
        </w:rPr>
        <w:t>in OpenStreetMap nicht</w:t>
      </w:r>
      <w:r w:rsidR="00611548" w:rsidRPr="00423D5F">
        <w:rPr>
          <w:rFonts w:ascii="Lucida Bright" w:hAnsi="Lucida Bright"/>
          <w:sz w:val="24"/>
          <w:szCs w:val="24"/>
        </w:rPr>
        <w:t xml:space="preserve"> erfasst, so hilft dies dem Anwender nicht</w:t>
      </w:r>
      <w:r w:rsidR="000B060F" w:rsidRPr="00423D5F">
        <w:rPr>
          <w:rFonts w:ascii="Lucida Bright" w:hAnsi="Lucida Bright"/>
          <w:sz w:val="24"/>
          <w:szCs w:val="24"/>
        </w:rPr>
        <w:t>s</w:t>
      </w:r>
      <w:r w:rsidR="00611548" w:rsidRPr="00423D5F">
        <w:rPr>
          <w:rFonts w:ascii="Lucida Bright" w:hAnsi="Lucida Bright"/>
          <w:sz w:val="24"/>
          <w:szCs w:val="24"/>
        </w:rPr>
        <w:t xml:space="preserve">. An diesem Punkt ist es wichtig zu erwähnen, dass jede Person die Möglichkeit hat, Daten in OpenStreetMap zu erfassen. Diese sind kurz nach der Erstellung bereits verfügbar. </w:t>
      </w:r>
      <w:r w:rsidR="000C4B30" w:rsidRPr="00423D5F">
        <w:rPr>
          <w:rFonts w:ascii="Lucida Bright" w:hAnsi="Lucida Bright"/>
          <w:sz w:val="24"/>
          <w:szCs w:val="24"/>
        </w:rPr>
        <w:t xml:space="preserve">Um die Anwendung schweizweit </w:t>
      </w:r>
      <w:r w:rsidR="000B060F" w:rsidRPr="00423D5F">
        <w:rPr>
          <w:rFonts w:ascii="Lucida Bright" w:hAnsi="Lucida Bright"/>
          <w:sz w:val="24"/>
          <w:szCs w:val="24"/>
        </w:rPr>
        <w:t xml:space="preserve">qualitativ </w:t>
      </w:r>
      <w:r w:rsidR="000B060F" w:rsidRPr="00423D5F">
        <w:rPr>
          <w:rFonts w:ascii="Lucida Bright" w:hAnsi="Lucida Bright"/>
          <w:sz w:val="24"/>
          <w:szCs w:val="24"/>
        </w:rPr>
        <w:lastRenderedPageBreak/>
        <w:t>hochwertiger</w:t>
      </w:r>
      <w:r w:rsidR="000C646D" w:rsidRPr="00423D5F">
        <w:rPr>
          <w:rFonts w:ascii="Lucida Bright" w:hAnsi="Lucida Bright"/>
          <w:sz w:val="24"/>
          <w:szCs w:val="24"/>
        </w:rPr>
        <w:t xml:space="preserve"> zu machen, könnten offene Daten</w:t>
      </w:r>
      <w:r w:rsidR="000C4B30" w:rsidRPr="00423D5F">
        <w:rPr>
          <w:rFonts w:ascii="Lucida Bright" w:hAnsi="Lucida Bright"/>
          <w:sz w:val="24"/>
          <w:szCs w:val="24"/>
        </w:rPr>
        <w:t xml:space="preserve"> von allen Städten in OpenStreetMap </w:t>
      </w:r>
      <w:r w:rsidR="000B060F" w:rsidRPr="00423D5F">
        <w:rPr>
          <w:rFonts w:ascii="Lucida Bright" w:hAnsi="Lucida Bright"/>
          <w:sz w:val="24"/>
          <w:szCs w:val="24"/>
        </w:rPr>
        <w:t xml:space="preserve">eingetragen </w:t>
      </w:r>
      <w:r w:rsidR="000C4B30" w:rsidRPr="00423D5F">
        <w:rPr>
          <w:rFonts w:ascii="Lucida Bright" w:hAnsi="Lucida Bright"/>
          <w:sz w:val="24"/>
          <w:szCs w:val="24"/>
        </w:rPr>
        <w:t>oder a</w:t>
      </w:r>
      <w:r w:rsidRPr="00423D5F">
        <w:rPr>
          <w:rFonts w:ascii="Lucida Bright" w:hAnsi="Lucida Bright"/>
          <w:sz w:val="24"/>
          <w:szCs w:val="24"/>
        </w:rPr>
        <w:t>uch</w:t>
      </w:r>
      <w:r w:rsidR="000B060F" w:rsidRPr="00423D5F">
        <w:rPr>
          <w:rFonts w:ascii="Lucida Bright" w:hAnsi="Lucida Bright"/>
          <w:sz w:val="24"/>
          <w:szCs w:val="24"/>
        </w:rPr>
        <w:t xml:space="preserve"> manuell in </w:t>
      </w:r>
      <w:r w:rsidR="007C2B0F" w:rsidRPr="00423D5F">
        <w:rPr>
          <w:rFonts w:ascii="Lucida Bright" w:hAnsi="Lucida Bright"/>
          <w:sz w:val="24"/>
          <w:szCs w:val="24"/>
        </w:rPr>
        <w:t>die</w:t>
      </w:r>
      <w:r w:rsidR="000B060F" w:rsidRPr="00423D5F">
        <w:rPr>
          <w:rFonts w:ascii="Lucida Bright" w:hAnsi="Lucida Bright"/>
          <w:sz w:val="24"/>
          <w:szCs w:val="24"/>
        </w:rPr>
        <w:t xml:space="preserve"> Anwendung eingebun</w:t>
      </w:r>
      <w:r w:rsidR="00C7244F">
        <w:rPr>
          <w:rFonts w:ascii="Lucida Bright" w:hAnsi="Lucida Bright"/>
          <w:sz w:val="24"/>
          <w:szCs w:val="24"/>
        </w:rPr>
        <w:softHyphen/>
      </w:r>
      <w:r w:rsidR="000B060F" w:rsidRPr="00423D5F">
        <w:rPr>
          <w:rFonts w:ascii="Lucida Bright" w:hAnsi="Lucida Bright"/>
          <w:sz w:val="24"/>
          <w:szCs w:val="24"/>
        </w:rPr>
        <w:t>den werden.</w:t>
      </w:r>
      <w:r w:rsidR="000C4B30" w:rsidRPr="00423D5F">
        <w:rPr>
          <w:rFonts w:ascii="Lucida Bright" w:hAnsi="Lucida Bright"/>
          <w:sz w:val="24"/>
          <w:szCs w:val="24"/>
        </w:rPr>
        <w:t xml:space="preserve"> Damit könnte die Qualität im städtischen Raum stark verbessert werden</w:t>
      </w:r>
      <w:r w:rsidR="00A8237B" w:rsidRPr="00423D5F">
        <w:rPr>
          <w:rFonts w:ascii="Lucida Bright" w:hAnsi="Lucida Bright"/>
          <w:sz w:val="24"/>
          <w:szCs w:val="24"/>
        </w:rPr>
        <w:t xml:space="preserve">. </w:t>
      </w:r>
      <w:r w:rsidR="007C2B0F" w:rsidRPr="00423D5F">
        <w:rPr>
          <w:rFonts w:ascii="Lucida Bright" w:hAnsi="Lucida Bright"/>
          <w:sz w:val="24"/>
          <w:szCs w:val="24"/>
        </w:rPr>
        <w:t>Falls</w:t>
      </w:r>
      <w:r w:rsidR="00A8237B" w:rsidRPr="00423D5F">
        <w:rPr>
          <w:rFonts w:ascii="Lucida Bright" w:hAnsi="Lucida Bright"/>
          <w:sz w:val="24"/>
          <w:szCs w:val="24"/>
        </w:rPr>
        <w:t xml:space="preserve"> die Daten in OpenStreetMap eingetragen werden, </w:t>
      </w:r>
      <w:r w:rsidR="007C2B0F" w:rsidRPr="00423D5F">
        <w:rPr>
          <w:rFonts w:ascii="Lucida Bright" w:hAnsi="Lucida Bright"/>
          <w:sz w:val="24"/>
          <w:szCs w:val="24"/>
        </w:rPr>
        <w:t>muss</w:t>
      </w:r>
      <w:r w:rsidR="000C4B30" w:rsidRPr="00423D5F">
        <w:rPr>
          <w:rFonts w:ascii="Lucida Bright" w:hAnsi="Lucida Bright"/>
          <w:sz w:val="24"/>
          <w:szCs w:val="24"/>
        </w:rPr>
        <w:t xml:space="preserve"> in der Applikationslogik keine Fallunterscheidung nach Stadt angewendet werden. </w:t>
      </w:r>
    </w:p>
    <w:p w14:paraId="09622ADB" w14:textId="6A6E5B09" w:rsidR="00611548" w:rsidRPr="00423D5F" w:rsidRDefault="00050832" w:rsidP="00647561">
      <w:pPr>
        <w:pStyle w:val="Standard1"/>
        <w:ind w:firstLine="0"/>
        <w:jc w:val="both"/>
        <w:rPr>
          <w:rFonts w:ascii="Lucida Bright" w:hAnsi="Lucida Bright"/>
          <w:sz w:val="24"/>
          <w:szCs w:val="24"/>
        </w:rPr>
      </w:pPr>
      <w:r w:rsidRPr="00423D5F">
        <w:rPr>
          <w:rFonts w:ascii="Lucida Bright" w:hAnsi="Lucida Bright"/>
          <w:sz w:val="24"/>
          <w:szCs w:val="24"/>
        </w:rPr>
        <w:t>Um die Daten für die betroffenen Personen zu verbessern</w:t>
      </w:r>
      <w:r w:rsidR="00611548" w:rsidRPr="00423D5F">
        <w:rPr>
          <w:rFonts w:ascii="Lucida Bright" w:hAnsi="Lucida Bright"/>
          <w:sz w:val="24"/>
          <w:szCs w:val="24"/>
        </w:rPr>
        <w:t xml:space="preserve"> </w:t>
      </w:r>
      <w:r w:rsidR="00A105CA" w:rsidRPr="00423D5F">
        <w:rPr>
          <w:rFonts w:ascii="Lucida Bright" w:hAnsi="Lucida Bright"/>
          <w:sz w:val="24"/>
          <w:szCs w:val="24"/>
        </w:rPr>
        <w:t>kann</w:t>
      </w:r>
      <w:r w:rsidR="00611548" w:rsidRPr="00423D5F">
        <w:rPr>
          <w:rFonts w:ascii="Lucida Bright" w:hAnsi="Lucida Bright"/>
          <w:sz w:val="24"/>
          <w:szCs w:val="24"/>
        </w:rPr>
        <w:t xml:space="preserve"> zum Beispiel der Betreuer </w:t>
      </w:r>
      <w:r w:rsidRPr="00423D5F">
        <w:rPr>
          <w:rFonts w:ascii="Lucida Bright" w:hAnsi="Lucida Bright"/>
          <w:sz w:val="24"/>
          <w:szCs w:val="24"/>
        </w:rPr>
        <w:t>der</w:t>
      </w:r>
      <w:r w:rsidR="00611548" w:rsidRPr="00423D5F">
        <w:rPr>
          <w:rFonts w:ascii="Lucida Bright" w:hAnsi="Lucida Bright"/>
          <w:sz w:val="24"/>
          <w:szCs w:val="24"/>
        </w:rPr>
        <w:t xml:space="preserve"> blin</w:t>
      </w:r>
      <w:r w:rsidRPr="00423D5F">
        <w:rPr>
          <w:rFonts w:ascii="Lucida Bright" w:hAnsi="Lucida Bright"/>
          <w:sz w:val="24"/>
          <w:szCs w:val="24"/>
        </w:rPr>
        <w:t>den oder sehbehinderten Person</w:t>
      </w:r>
      <w:r w:rsidR="00611548" w:rsidRPr="00423D5F">
        <w:rPr>
          <w:rFonts w:ascii="Lucida Bright" w:hAnsi="Lucida Bright"/>
          <w:sz w:val="24"/>
          <w:szCs w:val="24"/>
        </w:rPr>
        <w:t xml:space="preserve"> die wichtigsten Orientierungspunkte auf einer bevorstehenden Route</w:t>
      </w:r>
      <w:r w:rsidR="000C4B30" w:rsidRPr="00423D5F">
        <w:rPr>
          <w:rFonts w:ascii="Lucida Bright" w:hAnsi="Lucida Bright"/>
          <w:sz w:val="24"/>
          <w:szCs w:val="24"/>
        </w:rPr>
        <w:t xml:space="preserve"> kontrollieren und </w:t>
      </w:r>
      <w:r w:rsidRPr="00423D5F">
        <w:rPr>
          <w:rFonts w:ascii="Lucida Bright" w:hAnsi="Lucida Bright"/>
          <w:sz w:val="24"/>
          <w:szCs w:val="24"/>
        </w:rPr>
        <w:t xml:space="preserve">gegebenenfalls </w:t>
      </w:r>
      <w:r w:rsidR="000C4B30" w:rsidRPr="00423D5F">
        <w:rPr>
          <w:rFonts w:ascii="Lucida Bright" w:hAnsi="Lucida Bright"/>
          <w:sz w:val="24"/>
          <w:szCs w:val="24"/>
        </w:rPr>
        <w:t>fehlende Punkte</w:t>
      </w:r>
      <w:r w:rsidR="00611548" w:rsidRPr="00423D5F">
        <w:rPr>
          <w:rFonts w:ascii="Lucida Bright" w:hAnsi="Lucida Bright"/>
          <w:sz w:val="24"/>
          <w:szCs w:val="24"/>
        </w:rPr>
        <w:t xml:space="preserve"> eintragen. </w:t>
      </w:r>
    </w:p>
    <w:p w14:paraId="1612D14D" w14:textId="77777777" w:rsidR="00050832" w:rsidRPr="00423D5F" w:rsidRDefault="00050832" w:rsidP="00647561">
      <w:pPr>
        <w:pStyle w:val="Textbody"/>
        <w:ind w:firstLine="0"/>
        <w:rPr>
          <w:rFonts w:ascii="Lucida Bright" w:hAnsi="Lucida Bright"/>
          <w:sz w:val="24"/>
          <w:szCs w:val="24"/>
          <w:lang w:eastAsia="de-CH"/>
        </w:rPr>
      </w:pPr>
    </w:p>
    <w:p w14:paraId="6AF44439" w14:textId="073113F7" w:rsidR="00A105CA" w:rsidRPr="00423D5F" w:rsidRDefault="00512670" w:rsidP="00647561">
      <w:pPr>
        <w:pStyle w:val="Textbody"/>
        <w:ind w:firstLine="0"/>
        <w:rPr>
          <w:rFonts w:ascii="Lucida Bright" w:hAnsi="Lucida Bright"/>
          <w:sz w:val="24"/>
          <w:szCs w:val="24"/>
          <w:lang w:eastAsia="de-CH"/>
        </w:rPr>
      </w:pPr>
      <w:r w:rsidRPr="00423D5F">
        <w:rPr>
          <w:rFonts w:ascii="Lucida Bright" w:hAnsi="Lucida Bright"/>
          <w:sz w:val="24"/>
          <w:szCs w:val="24"/>
          <w:lang w:eastAsia="de-CH"/>
        </w:rPr>
        <w:t>In einer Weiterentwicklung</w:t>
      </w:r>
      <w:r w:rsidR="00611548" w:rsidRPr="00423D5F">
        <w:rPr>
          <w:rFonts w:ascii="Lucida Bright" w:hAnsi="Lucida Bright"/>
          <w:sz w:val="24"/>
          <w:szCs w:val="24"/>
          <w:lang w:eastAsia="de-CH"/>
        </w:rPr>
        <w:t xml:space="preserve"> </w:t>
      </w:r>
      <w:r w:rsidR="00A105CA" w:rsidRPr="00423D5F">
        <w:rPr>
          <w:rFonts w:ascii="Lucida Bright" w:hAnsi="Lucida Bright"/>
          <w:sz w:val="24"/>
          <w:szCs w:val="24"/>
          <w:lang w:eastAsia="de-CH"/>
        </w:rPr>
        <w:t xml:space="preserve">ist es </w:t>
      </w:r>
      <w:r w:rsidR="00611548" w:rsidRPr="00423D5F">
        <w:rPr>
          <w:rFonts w:ascii="Lucida Bright" w:hAnsi="Lucida Bright"/>
          <w:sz w:val="24"/>
          <w:szCs w:val="24"/>
          <w:lang w:eastAsia="de-CH"/>
        </w:rPr>
        <w:t>denkbar</w:t>
      </w:r>
    </w:p>
    <w:p w14:paraId="37EA22F6" w14:textId="15591E6E" w:rsidR="00A105CA" w:rsidRPr="00423D5F" w:rsidRDefault="00A105CA" w:rsidP="00A105CA">
      <w:pPr>
        <w:pStyle w:val="Textbody"/>
        <w:numPr>
          <w:ilvl w:val="0"/>
          <w:numId w:val="21"/>
        </w:numPr>
        <w:rPr>
          <w:rFonts w:ascii="Lucida Bright" w:hAnsi="Lucida Bright"/>
          <w:lang w:eastAsia="de-CH"/>
        </w:rPr>
      </w:pPr>
      <w:r w:rsidRPr="00423D5F">
        <w:rPr>
          <w:rFonts w:ascii="Lucida Bright" w:hAnsi="Lucida Bright"/>
          <w:sz w:val="24"/>
          <w:szCs w:val="24"/>
          <w:lang w:eastAsia="de-CH"/>
        </w:rPr>
        <w:t xml:space="preserve">den Anwendern der Applikation </w:t>
      </w:r>
      <w:r w:rsidR="00611548" w:rsidRPr="00423D5F">
        <w:rPr>
          <w:rFonts w:ascii="Lucida Bright" w:hAnsi="Lucida Bright"/>
          <w:sz w:val="24"/>
          <w:szCs w:val="24"/>
          <w:lang w:eastAsia="de-CH"/>
        </w:rPr>
        <w:t xml:space="preserve">eine Möglichkeit anzubieten, </w:t>
      </w:r>
      <w:r w:rsidRPr="00423D5F">
        <w:rPr>
          <w:rFonts w:ascii="Lucida Bright" w:hAnsi="Lucida Bright"/>
          <w:sz w:val="24"/>
          <w:szCs w:val="24"/>
          <w:lang w:eastAsia="de-CH"/>
        </w:rPr>
        <w:t>fehlen</w:t>
      </w:r>
      <w:r w:rsidR="00C7244F">
        <w:rPr>
          <w:rFonts w:ascii="Lucida Bright" w:hAnsi="Lucida Bright"/>
          <w:sz w:val="24"/>
          <w:szCs w:val="24"/>
          <w:lang w:eastAsia="de-CH"/>
        </w:rPr>
        <w:softHyphen/>
      </w:r>
      <w:r w:rsidRPr="00423D5F">
        <w:rPr>
          <w:rFonts w:ascii="Lucida Bright" w:hAnsi="Lucida Bright"/>
          <w:sz w:val="24"/>
          <w:szCs w:val="24"/>
          <w:lang w:eastAsia="de-CH"/>
        </w:rPr>
        <w:t>de Daten selbst zu</w:t>
      </w:r>
      <w:r w:rsidR="00611548" w:rsidRPr="00423D5F">
        <w:rPr>
          <w:rFonts w:ascii="Lucida Bright" w:hAnsi="Lucida Bright"/>
          <w:sz w:val="24"/>
          <w:szCs w:val="24"/>
          <w:lang w:eastAsia="de-CH"/>
        </w:rPr>
        <w:t xml:space="preserve"> erfassen. </w:t>
      </w:r>
    </w:p>
    <w:p w14:paraId="2C4C12B5" w14:textId="6D377493" w:rsidR="00611548" w:rsidRPr="00C7244F" w:rsidRDefault="00611548" w:rsidP="00F42D21">
      <w:pPr>
        <w:pStyle w:val="Textbody"/>
        <w:numPr>
          <w:ilvl w:val="0"/>
          <w:numId w:val="21"/>
        </w:numPr>
        <w:rPr>
          <w:rFonts w:ascii="Lucida Bright" w:hAnsi="Lucida Bright"/>
          <w:lang w:eastAsia="de-CH"/>
        </w:rPr>
      </w:pPr>
      <w:r w:rsidRPr="00423D5F">
        <w:rPr>
          <w:rFonts w:ascii="Lucida Bright" w:hAnsi="Lucida Bright"/>
          <w:sz w:val="24"/>
          <w:szCs w:val="24"/>
          <w:lang w:eastAsia="de-CH"/>
        </w:rPr>
        <w:t>eine Kommentarfunktion</w:t>
      </w:r>
      <w:r w:rsidR="00A105CA" w:rsidRPr="00423D5F">
        <w:rPr>
          <w:rFonts w:ascii="Lucida Bright" w:hAnsi="Lucida Bright"/>
          <w:sz w:val="24"/>
          <w:szCs w:val="24"/>
          <w:lang w:eastAsia="de-CH"/>
        </w:rPr>
        <w:t xml:space="preserve"> einzubauen,</w:t>
      </w:r>
      <w:r w:rsidRPr="00423D5F">
        <w:rPr>
          <w:rFonts w:ascii="Lucida Bright" w:hAnsi="Lucida Bright"/>
          <w:sz w:val="24"/>
          <w:szCs w:val="24"/>
          <w:lang w:eastAsia="de-CH"/>
        </w:rPr>
        <w:t xml:space="preserve"> </w:t>
      </w:r>
      <w:r w:rsidR="00D17AF7" w:rsidRPr="00423D5F">
        <w:rPr>
          <w:rFonts w:ascii="Lucida Bright" w:hAnsi="Lucida Bright"/>
          <w:sz w:val="24"/>
          <w:szCs w:val="24"/>
          <w:lang w:eastAsia="de-CH"/>
        </w:rPr>
        <w:t xml:space="preserve">die es ermöglicht, </w:t>
      </w:r>
      <w:r w:rsidRPr="00423D5F">
        <w:rPr>
          <w:rFonts w:ascii="Lucida Bright" w:hAnsi="Lucida Bright"/>
          <w:sz w:val="24"/>
          <w:szCs w:val="24"/>
          <w:lang w:eastAsia="de-CH"/>
        </w:rPr>
        <w:t xml:space="preserve">Hinweise </w:t>
      </w:r>
      <w:r w:rsidR="00D17AF7" w:rsidRPr="00423D5F">
        <w:rPr>
          <w:rFonts w:ascii="Lucida Bright" w:hAnsi="Lucida Bright"/>
          <w:sz w:val="24"/>
          <w:szCs w:val="24"/>
          <w:lang w:eastAsia="de-CH"/>
        </w:rPr>
        <w:t>ein</w:t>
      </w:r>
      <w:r w:rsidR="00C7244F">
        <w:rPr>
          <w:rFonts w:ascii="Lucida Bright" w:hAnsi="Lucida Bright"/>
          <w:sz w:val="24"/>
          <w:szCs w:val="24"/>
          <w:lang w:eastAsia="de-CH"/>
        </w:rPr>
        <w:t>-</w:t>
      </w:r>
      <w:r w:rsidR="00D17AF7" w:rsidRPr="00423D5F">
        <w:rPr>
          <w:rFonts w:ascii="Lucida Bright" w:hAnsi="Lucida Bright"/>
          <w:sz w:val="24"/>
          <w:szCs w:val="24"/>
          <w:lang w:eastAsia="de-CH"/>
        </w:rPr>
        <w:t>zuge</w:t>
      </w:r>
      <w:r w:rsidR="00C7244F">
        <w:rPr>
          <w:rFonts w:ascii="Lucida Bright" w:hAnsi="Lucida Bright"/>
          <w:sz w:val="24"/>
          <w:szCs w:val="24"/>
          <w:lang w:eastAsia="de-CH"/>
        </w:rPr>
        <w:softHyphen/>
      </w:r>
      <w:r w:rsidR="00D17AF7" w:rsidRPr="00423D5F">
        <w:rPr>
          <w:rFonts w:ascii="Lucida Bright" w:hAnsi="Lucida Bright"/>
          <w:sz w:val="24"/>
          <w:szCs w:val="24"/>
          <w:lang w:eastAsia="de-CH"/>
        </w:rPr>
        <w:t>ben, welche auch für andere Benutzer der Applikation sichtbar sind</w:t>
      </w:r>
      <w:r w:rsidR="00A105CA" w:rsidRPr="00423D5F">
        <w:rPr>
          <w:rFonts w:ascii="Lucida Bright" w:hAnsi="Lucida Bright"/>
          <w:sz w:val="24"/>
          <w:szCs w:val="24"/>
          <w:lang w:eastAsia="de-CH"/>
        </w:rPr>
        <w:t>. Gibt es zum Beispiel ein Trottoir</w:t>
      </w:r>
      <w:r w:rsidRPr="00423D5F">
        <w:rPr>
          <w:rFonts w:ascii="Lucida Bright" w:hAnsi="Lucida Bright"/>
          <w:sz w:val="24"/>
          <w:szCs w:val="24"/>
          <w:lang w:eastAsia="de-CH"/>
        </w:rPr>
        <w:t xml:space="preserve">, </w:t>
      </w:r>
      <w:r w:rsidR="00A105CA" w:rsidRPr="00423D5F">
        <w:rPr>
          <w:rFonts w:ascii="Lucida Bright" w:hAnsi="Lucida Bright"/>
          <w:sz w:val="24"/>
          <w:szCs w:val="24"/>
          <w:lang w:eastAsia="de-CH"/>
        </w:rPr>
        <w:t>das</w:t>
      </w:r>
      <w:r w:rsidRPr="00423D5F">
        <w:rPr>
          <w:rFonts w:ascii="Lucida Bright" w:hAnsi="Lucida Bright"/>
          <w:sz w:val="24"/>
          <w:szCs w:val="24"/>
          <w:lang w:eastAsia="de-CH"/>
        </w:rPr>
        <w:t xml:space="preserve"> sehr hoch ist, so </w:t>
      </w:r>
      <w:r w:rsidR="00A105CA" w:rsidRPr="00423D5F">
        <w:rPr>
          <w:rFonts w:ascii="Lucida Bright" w:hAnsi="Lucida Bright"/>
          <w:sz w:val="24"/>
          <w:szCs w:val="24"/>
          <w:lang w:eastAsia="de-CH"/>
        </w:rPr>
        <w:t>kann</w:t>
      </w:r>
      <w:r w:rsidRPr="00423D5F">
        <w:rPr>
          <w:rFonts w:ascii="Lucida Bright" w:hAnsi="Lucida Bright"/>
          <w:sz w:val="24"/>
          <w:szCs w:val="24"/>
          <w:lang w:eastAsia="de-CH"/>
        </w:rPr>
        <w:t xml:space="preserve"> der Betroffene dies </w:t>
      </w:r>
      <w:r w:rsidR="00D17AF7" w:rsidRPr="00423D5F">
        <w:rPr>
          <w:rFonts w:ascii="Lucida Bright" w:hAnsi="Lucida Bright"/>
          <w:sz w:val="24"/>
          <w:szCs w:val="24"/>
          <w:lang w:eastAsia="de-CH"/>
        </w:rPr>
        <w:t>vermerken</w:t>
      </w:r>
      <w:r w:rsidR="007C2B0F" w:rsidRPr="00423D5F">
        <w:rPr>
          <w:rFonts w:ascii="Lucida Bright" w:hAnsi="Lucida Bright"/>
          <w:sz w:val="24"/>
          <w:szCs w:val="24"/>
          <w:lang w:eastAsia="de-CH"/>
        </w:rPr>
        <w:t xml:space="preserve">. </w:t>
      </w:r>
      <w:r w:rsidR="00A105CA" w:rsidRPr="00423D5F">
        <w:rPr>
          <w:rFonts w:ascii="Lucida Bright" w:hAnsi="Lucida Bright"/>
          <w:sz w:val="24"/>
          <w:szCs w:val="24"/>
          <w:lang w:eastAsia="de-CH"/>
        </w:rPr>
        <w:t>Führt</w:t>
      </w:r>
      <w:r w:rsidRPr="00423D5F">
        <w:rPr>
          <w:rFonts w:ascii="Lucida Bright" w:hAnsi="Lucida Bright"/>
          <w:sz w:val="24"/>
          <w:szCs w:val="24"/>
          <w:lang w:eastAsia="de-CH"/>
        </w:rPr>
        <w:t xml:space="preserve"> die Route das nächste Mal </w:t>
      </w:r>
      <w:r w:rsidR="00A105CA" w:rsidRPr="00423D5F">
        <w:rPr>
          <w:rFonts w:ascii="Lucida Bright" w:hAnsi="Lucida Bright"/>
          <w:sz w:val="24"/>
          <w:szCs w:val="24"/>
          <w:lang w:eastAsia="de-CH"/>
        </w:rPr>
        <w:t xml:space="preserve">wieder </w:t>
      </w:r>
      <w:r w:rsidRPr="00423D5F">
        <w:rPr>
          <w:rFonts w:ascii="Lucida Bright" w:hAnsi="Lucida Bright"/>
          <w:sz w:val="24"/>
          <w:szCs w:val="24"/>
          <w:lang w:eastAsia="de-CH"/>
        </w:rPr>
        <w:t xml:space="preserve">über diesen Weg, </w:t>
      </w:r>
      <w:r w:rsidR="00A105CA" w:rsidRPr="00423D5F">
        <w:rPr>
          <w:rFonts w:ascii="Lucida Bright" w:hAnsi="Lucida Bright"/>
          <w:sz w:val="24"/>
          <w:szCs w:val="24"/>
          <w:lang w:eastAsia="de-CH"/>
        </w:rPr>
        <w:t>wird</w:t>
      </w:r>
      <w:r w:rsidRPr="00423D5F">
        <w:rPr>
          <w:rFonts w:ascii="Lucida Bright" w:hAnsi="Lucida Bright"/>
          <w:sz w:val="24"/>
          <w:szCs w:val="24"/>
          <w:lang w:eastAsia="de-CH"/>
        </w:rPr>
        <w:t xml:space="preserve"> dies erwähnt und auch allen anderen </w:t>
      </w:r>
      <w:r w:rsidR="00A105CA" w:rsidRPr="00423D5F">
        <w:rPr>
          <w:rFonts w:ascii="Lucida Bright" w:hAnsi="Lucida Bright"/>
          <w:sz w:val="24"/>
          <w:szCs w:val="24"/>
          <w:lang w:eastAsia="de-CH"/>
        </w:rPr>
        <w:t>Benutzern</w:t>
      </w:r>
      <w:r w:rsidRPr="00423D5F">
        <w:rPr>
          <w:rFonts w:ascii="Lucida Bright" w:hAnsi="Lucida Bright"/>
          <w:sz w:val="24"/>
          <w:szCs w:val="24"/>
          <w:lang w:eastAsia="de-CH"/>
        </w:rPr>
        <w:t xml:space="preserve"> zugänglich gemacht.</w:t>
      </w:r>
    </w:p>
    <w:p w14:paraId="0380143B" w14:textId="77777777" w:rsidR="00C7244F" w:rsidRPr="00423D5F" w:rsidRDefault="00C7244F" w:rsidP="004219EC">
      <w:pPr>
        <w:pStyle w:val="Textbody"/>
        <w:ind w:left="787" w:firstLine="0"/>
        <w:rPr>
          <w:rFonts w:ascii="Lucida Bright" w:hAnsi="Lucida Bright"/>
          <w:lang w:eastAsia="de-CH"/>
        </w:rPr>
      </w:pPr>
    </w:p>
    <w:p w14:paraId="434D764D" w14:textId="77777777" w:rsidR="00321688" w:rsidRPr="00423D5F" w:rsidRDefault="00321688" w:rsidP="00C0772F">
      <w:pPr>
        <w:rPr>
          <w:noProof/>
          <w:lang w:eastAsia="de-CH"/>
        </w:rPr>
      </w:pPr>
    </w:p>
    <w:p w14:paraId="0DC03DC5" w14:textId="77777777" w:rsidR="00321688" w:rsidRPr="00423D5F" w:rsidRDefault="00321688" w:rsidP="00C0772F">
      <w:pPr>
        <w:rPr>
          <w:noProof/>
          <w:lang w:eastAsia="de-CH"/>
        </w:rPr>
      </w:pPr>
    </w:p>
    <w:p w14:paraId="230E6138" w14:textId="77777777" w:rsidR="00321688" w:rsidRPr="00423D5F" w:rsidRDefault="00321688" w:rsidP="00C0772F"/>
    <w:p w14:paraId="79B47316" w14:textId="77777777" w:rsidR="005D75CB" w:rsidRPr="00423D5F" w:rsidRDefault="005D75CB" w:rsidP="00C0772F">
      <w:pPr>
        <w:rPr>
          <w:rFonts w:eastAsiaTheme="majorEastAsia" w:cstheme="majorBidi"/>
        </w:rPr>
      </w:pPr>
      <w:r w:rsidRPr="00423D5F">
        <w:br w:type="page"/>
      </w:r>
    </w:p>
    <w:sdt>
      <w:sdtPr>
        <w:rPr>
          <w:rFonts w:eastAsiaTheme="minorEastAsia" w:cstheme="minorBidi"/>
          <w:szCs w:val="22"/>
        </w:rPr>
        <w:id w:val="1090742498"/>
        <w:docPartObj>
          <w:docPartGallery w:val="Table of Contents"/>
          <w:docPartUnique/>
        </w:docPartObj>
      </w:sdtPr>
      <w:sdtEndPr>
        <w:rPr>
          <w:rFonts w:eastAsia="Times New Roman" w:cs="Arial"/>
          <w:noProof/>
          <w:szCs w:val="24"/>
        </w:rPr>
      </w:sdtEndPr>
      <w:sdtContent>
        <w:p w14:paraId="1AB019B7" w14:textId="77777777" w:rsidR="005A2F6C" w:rsidRPr="004219EC" w:rsidRDefault="005A2F6C" w:rsidP="004219EC">
          <w:pPr>
            <w:rPr>
              <w:b/>
            </w:rPr>
          </w:pPr>
          <w:r w:rsidRPr="004219EC">
            <w:rPr>
              <w:b/>
            </w:rPr>
            <w:t>Inhalt</w:t>
          </w:r>
          <w:r w:rsidR="00314BDE" w:rsidRPr="004219EC">
            <w:rPr>
              <w:b/>
            </w:rPr>
            <w:t>sverzeichnis</w:t>
          </w:r>
        </w:p>
        <w:p w14:paraId="33BD9C1C" w14:textId="77777777" w:rsidR="004219EC" w:rsidRDefault="005A2F6C">
          <w:pPr>
            <w:pStyle w:val="TOC1"/>
            <w:tabs>
              <w:tab w:val="left" w:pos="480"/>
              <w:tab w:val="right" w:leader="dot" w:pos="9060"/>
            </w:tabs>
            <w:rPr>
              <w:rFonts w:asciiTheme="minorHAnsi" w:eastAsiaTheme="minorEastAsia" w:hAnsiTheme="minorHAnsi" w:cstheme="minorBidi"/>
              <w:noProof/>
              <w:kern w:val="0"/>
              <w:sz w:val="22"/>
              <w:szCs w:val="22"/>
              <w:lang w:eastAsia="de-CH"/>
            </w:rPr>
          </w:pPr>
          <w:r w:rsidRPr="00423D5F">
            <w:fldChar w:fldCharType="begin"/>
          </w:r>
          <w:r w:rsidRPr="00423D5F">
            <w:instrText xml:space="preserve"> TOC \o "1-3" \h \z \u </w:instrText>
          </w:r>
          <w:r w:rsidRPr="00423D5F">
            <w:fldChar w:fldCharType="separate"/>
          </w:r>
          <w:hyperlink w:anchor="_Toc375142644" w:history="1">
            <w:r w:rsidR="004219EC" w:rsidRPr="00856FBE">
              <w:rPr>
                <w:rStyle w:val="Hyperlink"/>
                <w:noProof/>
              </w:rPr>
              <w:t>2</w:t>
            </w:r>
            <w:r w:rsidR="004219EC">
              <w:rPr>
                <w:rFonts w:asciiTheme="minorHAnsi" w:eastAsiaTheme="minorEastAsia" w:hAnsiTheme="minorHAnsi" w:cstheme="minorBidi"/>
                <w:noProof/>
                <w:kern w:val="0"/>
                <w:sz w:val="22"/>
                <w:szCs w:val="22"/>
                <w:lang w:eastAsia="de-CH"/>
              </w:rPr>
              <w:tab/>
            </w:r>
            <w:r w:rsidR="004219EC" w:rsidRPr="00856FBE">
              <w:rPr>
                <w:rStyle w:val="Hyperlink"/>
                <w:noProof/>
              </w:rPr>
              <w:t>Teil I :  Technischer Bericht</w:t>
            </w:r>
            <w:r w:rsidR="004219EC">
              <w:rPr>
                <w:noProof/>
                <w:webHidden/>
              </w:rPr>
              <w:tab/>
            </w:r>
            <w:r w:rsidR="004219EC">
              <w:rPr>
                <w:noProof/>
                <w:webHidden/>
              </w:rPr>
              <w:fldChar w:fldCharType="begin"/>
            </w:r>
            <w:r w:rsidR="004219EC">
              <w:rPr>
                <w:noProof/>
                <w:webHidden/>
              </w:rPr>
              <w:instrText xml:space="preserve"> PAGEREF _Toc375142644 \h </w:instrText>
            </w:r>
            <w:r w:rsidR="004219EC">
              <w:rPr>
                <w:noProof/>
                <w:webHidden/>
              </w:rPr>
            </w:r>
            <w:r w:rsidR="004219EC">
              <w:rPr>
                <w:noProof/>
                <w:webHidden/>
              </w:rPr>
              <w:fldChar w:fldCharType="separate"/>
            </w:r>
            <w:r w:rsidR="004219EC">
              <w:rPr>
                <w:noProof/>
                <w:webHidden/>
              </w:rPr>
              <w:t>12</w:t>
            </w:r>
            <w:r w:rsidR="004219EC">
              <w:rPr>
                <w:noProof/>
                <w:webHidden/>
              </w:rPr>
              <w:fldChar w:fldCharType="end"/>
            </w:r>
          </w:hyperlink>
        </w:p>
        <w:p w14:paraId="0C1AAD4D" w14:textId="77777777" w:rsidR="004219EC" w:rsidRDefault="004219EC">
          <w:pPr>
            <w:pStyle w:val="TOC2"/>
            <w:rPr>
              <w:rFonts w:asciiTheme="minorHAnsi" w:eastAsiaTheme="minorEastAsia" w:hAnsiTheme="minorHAnsi" w:cstheme="minorBidi"/>
              <w:kern w:val="0"/>
              <w:szCs w:val="22"/>
              <w:lang w:eastAsia="de-CH"/>
            </w:rPr>
          </w:pPr>
          <w:hyperlink w:anchor="_Toc375142645" w:history="1">
            <w:r w:rsidRPr="00856FBE">
              <w:rPr>
                <w:rStyle w:val="Hyperlink"/>
              </w:rPr>
              <w:t>2.1</w:t>
            </w:r>
            <w:r>
              <w:rPr>
                <w:rFonts w:asciiTheme="minorHAnsi" w:eastAsiaTheme="minorEastAsia" w:hAnsiTheme="minorHAnsi" w:cstheme="minorBidi"/>
                <w:kern w:val="0"/>
                <w:szCs w:val="22"/>
                <w:lang w:eastAsia="de-CH"/>
              </w:rPr>
              <w:tab/>
            </w:r>
            <w:r w:rsidRPr="00856FBE">
              <w:rPr>
                <w:rStyle w:val="Hyperlink"/>
              </w:rPr>
              <w:t>Einleitung</w:t>
            </w:r>
            <w:r>
              <w:rPr>
                <w:webHidden/>
              </w:rPr>
              <w:tab/>
            </w:r>
            <w:r>
              <w:rPr>
                <w:webHidden/>
              </w:rPr>
              <w:fldChar w:fldCharType="begin"/>
            </w:r>
            <w:r>
              <w:rPr>
                <w:webHidden/>
              </w:rPr>
              <w:instrText xml:space="preserve"> PAGEREF _Toc375142645 \h </w:instrText>
            </w:r>
            <w:r>
              <w:rPr>
                <w:webHidden/>
              </w:rPr>
            </w:r>
            <w:r>
              <w:rPr>
                <w:webHidden/>
              </w:rPr>
              <w:fldChar w:fldCharType="separate"/>
            </w:r>
            <w:r>
              <w:rPr>
                <w:webHidden/>
              </w:rPr>
              <w:t>12</w:t>
            </w:r>
            <w:r>
              <w:rPr>
                <w:webHidden/>
              </w:rPr>
              <w:fldChar w:fldCharType="end"/>
            </w:r>
          </w:hyperlink>
        </w:p>
        <w:p w14:paraId="76770F41" w14:textId="77777777" w:rsidR="004219EC" w:rsidRDefault="004219EC">
          <w:pPr>
            <w:pStyle w:val="TOC2"/>
            <w:rPr>
              <w:rFonts w:asciiTheme="minorHAnsi" w:eastAsiaTheme="minorEastAsia" w:hAnsiTheme="minorHAnsi" w:cstheme="minorBidi"/>
              <w:kern w:val="0"/>
              <w:szCs w:val="22"/>
              <w:lang w:eastAsia="de-CH"/>
            </w:rPr>
          </w:pPr>
          <w:hyperlink w:anchor="_Toc375142646" w:history="1">
            <w:r w:rsidRPr="00856FBE">
              <w:rPr>
                <w:rStyle w:val="Hyperlink"/>
              </w:rPr>
              <w:t>2.2</w:t>
            </w:r>
            <w:r>
              <w:rPr>
                <w:rFonts w:asciiTheme="minorHAnsi" w:eastAsiaTheme="minorEastAsia" w:hAnsiTheme="minorHAnsi" w:cstheme="minorBidi"/>
                <w:kern w:val="0"/>
                <w:szCs w:val="22"/>
                <w:lang w:eastAsia="de-CH"/>
              </w:rPr>
              <w:tab/>
            </w:r>
            <w:r w:rsidRPr="00856FBE">
              <w:rPr>
                <w:rStyle w:val="Hyperlink"/>
              </w:rPr>
              <w:t>Aufgabenstellung</w:t>
            </w:r>
            <w:r>
              <w:rPr>
                <w:webHidden/>
              </w:rPr>
              <w:tab/>
            </w:r>
            <w:r>
              <w:rPr>
                <w:webHidden/>
              </w:rPr>
              <w:fldChar w:fldCharType="begin"/>
            </w:r>
            <w:r>
              <w:rPr>
                <w:webHidden/>
              </w:rPr>
              <w:instrText xml:space="preserve"> PAGEREF _Toc375142646 \h </w:instrText>
            </w:r>
            <w:r>
              <w:rPr>
                <w:webHidden/>
              </w:rPr>
            </w:r>
            <w:r>
              <w:rPr>
                <w:webHidden/>
              </w:rPr>
              <w:fldChar w:fldCharType="separate"/>
            </w:r>
            <w:r>
              <w:rPr>
                <w:webHidden/>
              </w:rPr>
              <w:t>12</w:t>
            </w:r>
            <w:r>
              <w:rPr>
                <w:webHidden/>
              </w:rPr>
              <w:fldChar w:fldCharType="end"/>
            </w:r>
          </w:hyperlink>
        </w:p>
        <w:p w14:paraId="509117DD" w14:textId="77777777" w:rsidR="004219EC" w:rsidRDefault="004219EC">
          <w:pPr>
            <w:pStyle w:val="TOC2"/>
            <w:rPr>
              <w:rFonts w:asciiTheme="minorHAnsi" w:eastAsiaTheme="minorEastAsia" w:hAnsiTheme="minorHAnsi" w:cstheme="minorBidi"/>
              <w:kern w:val="0"/>
              <w:szCs w:val="22"/>
              <w:lang w:eastAsia="de-CH"/>
            </w:rPr>
          </w:pPr>
          <w:hyperlink w:anchor="_Toc375142647" w:history="1">
            <w:r w:rsidRPr="00856FBE">
              <w:rPr>
                <w:rStyle w:val="Hyperlink"/>
              </w:rPr>
              <w:t>2.3</w:t>
            </w:r>
            <w:r>
              <w:rPr>
                <w:rFonts w:asciiTheme="minorHAnsi" w:eastAsiaTheme="minorEastAsia" w:hAnsiTheme="minorHAnsi" w:cstheme="minorBidi"/>
                <w:kern w:val="0"/>
                <w:szCs w:val="22"/>
                <w:lang w:eastAsia="de-CH"/>
              </w:rPr>
              <w:tab/>
            </w:r>
            <w:r w:rsidRPr="00856FBE">
              <w:rPr>
                <w:rStyle w:val="Hyperlink"/>
              </w:rPr>
              <w:t>Ziele</w:t>
            </w:r>
            <w:r>
              <w:rPr>
                <w:webHidden/>
              </w:rPr>
              <w:tab/>
            </w:r>
            <w:r>
              <w:rPr>
                <w:webHidden/>
              </w:rPr>
              <w:fldChar w:fldCharType="begin"/>
            </w:r>
            <w:r>
              <w:rPr>
                <w:webHidden/>
              </w:rPr>
              <w:instrText xml:space="preserve"> PAGEREF _Toc375142647 \h </w:instrText>
            </w:r>
            <w:r>
              <w:rPr>
                <w:webHidden/>
              </w:rPr>
            </w:r>
            <w:r>
              <w:rPr>
                <w:webHidden/>
              </w:rPr>
              <w:fldChar w:fldCharType="separate"/>
            </w:r>
            <w:r>
              <w:rPr>
                <w:webHidden/>
              </w:rPr>
              <w:t>14</w:t>
            </w:r>
            <w:r>
              <w:rPr>
                <w:webHidden/>
              </w:rPr>
              <w:fldChar w:fldCharType="end"/>
            </w:r>
          </w:hyperlink>
        </w:p>
        <w:p w14:paraId="694D5ED0" w14:textId="77777777" w:rsidR="004219EC" w:rsidRDefault="004219EC">
          <w:pPr>
            <w:pStyle w:val="TOC2"/>
            <w:rPr>
              <w:rFonts w:asciiTheme="minorHAnsi" w:eastAsiaTheme="minorEastAsia" w:hAnsiTheme="minorHAnsi" w:cstheme="minorBidi"/>
              <w:kern w:val="0"/>
              <w:szCs w:val="22"/>
              <w:lang w:eastAsia="de-CH"/>
            </w:rPr>
          </w:pPr>
          <w:hyperlink w:anchor="_Toc375142648" w:history="1">
            <w:r w:rsidRPr="00856FBE">
              <w:rPr>
                <w:rStyle w:val="Hyperlink"/>
              </w:rPr>
              <w:t>2.4</w:t>
            </w:r>
            <w:r>
              <w:rPr>
                <w:rFonts w:asciiTheme="minorHAnsi" w:eastAsiaTheme="minorEastAsia" w:hAnsiTheme="minorHAnsi" w:cstheme="minorBidi"/>
                <w:kern w:val="0"/>
                <w:szCs w:val="22"/>
                <w:lang w:eastAsia="de-CH"/>
              </w:rPr>
              <w:tab/>
            </w:r>
            <w:r w:rsidRPr="00856FBE">
              <w:rPr>
                <w:rStyle w:val="Hyperlink"/>
              </w:rPr>
              <w:t>Rahmenbedingungen</w:t>
            </w:r>
            <w:r>
              <w:rPr>
                <w:webHidden/>
              </w:rPr>
              <w:tab/>
            </w:r>
            <w:r>
              <w:rPr>
                <w:webHidden/>
              </w:rPr>
              <w:fldChar w:fldCharType="begin"/>
            </w:r>
            <w:r>
              <w:rPr>
                <w:webHidden/>
              </w:rPr>
              <w:instrText xml:space="preserve"> PAGEREF _Toc375142648 \h </w:instrText>
            </w:r>
            <w:r>
              <w:rPr>
                <w:webHidden/>
              </w:rPr>
            </w:r>
            <w:r>
              <w:rPr>
                <w:webHidden/>
              </w:rPr>
              <w:fldChar w:fldCharType="separate"/>
            </w:r>
            <w:r>
              <w:rPr>
                <w:webHidden/>
              </w:rPr>
              <w:t>14</w:t>
            </w:r>
            <w:r>
              <w:rPr>
                <w:webHidden/>
              </w:rPr>
              <w:fldChar w:fldCharType="end"/>
            </w:r>
          </w:hyperlink>
        </w:p>
        <w:p w14:paraId="583B301F" w14:textId="77777777" w:rsidR="004219EC" w:rsidRDefault="004219EC">
          <w:pPr>
            <w:pStyle w:val="TOC2"/>
            <w:rPr>
              <w:rFonts w:asciiTheme="minorHAnsi" w:eastAsiaTheme="minorEastAsia" w:hAnsiTheme="minorHAnsi" w:cstheme="minorBidi"/>
              <w:kern w:val="0"/>
              <w:szCs w:val="22"/>
              <w:lang w:eastAsia="de-CH"/>
            </w:rPr>
          </w:pPr>
          <w:hyperlink w:anchor="_Toc375142649" w:history="1">
            <w:r w:rsidRPr="00856FBE">
              <w:rPr>
                <w:rStyle w:val="Hyperlink"/>
              </w:rPr>
              <w:t>2.5</w:t>
            </w:r>
            <w:r>
              <w:rPr>
                <w:rFonts w:asciiTheme="minorHAnsi" w:eastAsiaTheme="minorEastAsia" w:hAnsiTheme="minorHAnsi" w:cstheme="minorBidi"/>
                <w:kern w:val="0"/>
                <w:szCs w:val="22"/>
                <w:lang w:eastAsia="de-CH"/>
              </w:rPr>
              <w:tab/>
            </w:r>
            <w:r w:rsidRPr="00856FBE">
              <w:rPr>
                <w:rStyle w:val="Hyperlink"/>
              </w:rPr>
              <w:t>Aufbau der Arbeit</w:t>
            </w:r>
            <w:r>
              <w:rPr>
                <w:webHidden/>
              </w:rPr>
              <w:tab/>
            </w:r>
            <w:r>
              <w:rPr>
                <w:webHidden/>
              </w:rPr>
              <w:fldChar w:fldCharType="begin"/>
            </w:r>
            <w:r>
              <w:rPr>
                <w:webHidden/>
              </w:rPr>
              <w:instrText xml:space="preserve"> PAGEREF _Toc375142649 \h </w:instrText>
            </w:r>
            <w:r>
              <w:rPr>
                <w:webHidden/>
              </w:rPr>
            </w:r>
            <w:r>
              <w:rPr>
                <w:webHidden/>
              </w:rPr>
              <w:fldChar w:fldCharType="separate"/>
            </w:r>
            <w:r>
              <w:rPr>
                <w:webHidden/>
              </w:rPr>
              <w:t>15</w:t>
            </w:r>
            <w:r>
              <w:rPr>
                <w:webHidden/>
              </w:rPr>
              <w:fldChar w:fldCharType="end"/>
            </w:r>
          </w:hyperlink>
        </w:p>
        <w:p w14:paraId="71B1F7F1" w14:textId="77777777" w:rsidR="004219EC" w:rsidRDefault="004219EC">
          <w:pPr>
            <w:pStyle w:val="TOC2"/>
            <w:rPr>
              <w:rFonts w:asciiTheme="minorHAnsi" w:eastAsiaTheme="minorEastAsia" w:hAnsiTheme="minorHAnsi" w:cstheme="minorBidi"/>
              <w:kern w:val="0"/>
              <w:szCs w:val="22"/>
              <w:lang w:eastAsia="de-CH"/>
            </w:rPr>
          </w:pPr>
          <w:hyperlink w:anchor="_Toc375142650" w:history="1">
            <w:r w:rsidRPr="00856FBE">
              <w:rPr>
                <w:rStyle w:val="Hyperlink"/>
              </w:rPr>
              <w:t>2.6</w:t>
            </w:r>
            <w:r>
              <w:rPr>
                <w:rFonts w:asciiTheme="minorHAnsi" w:eastAsiaTheme="minorEastAsia" w:hAnsiTheme="minorHAnsi" w:cstheme="minorBidi"/>
                <w:kern w:val="0"/>
                <w:szCs w:val="22"/>
                <w:lang w:eastAsia="de-CH"/>
              </w:rPr>
              <w:tab/>
            </w:r>
            <w:r w:rsidRPr="00856FBE">
              <w:rPr>
                <w:rStyle w:val="Hyperlink"/>
              </w:rPr>
              <w:t>Umsetzung</w:t>
            </w:r>
            <w:r>
              <w:rPr>
                <w:webHidden/>
              </w:rPr>
              <w:tab/>
            </w:r>
            <w:r>
              <w:rPr>
                <w:webHidden/>
              </w:rPr>
              <w:fldChar w:fldCharType="begin"/>
            </w:r>
            <w:r>
              <w:rPr>
                <w:webHidden/>
              </w:rPr>
              <w:instrText xml:space="preserve"> PAGEREF _Toc375142650 \h </w:instrText>
            </w:r>
            <w:r>
              <w:rPr>
                <w:webHidden/>
              </w:rPr>
            </w:r>
            <w:r>
              <w:rPr>
                <w:webHidden/>
              </w:rPr>
              <w:fldChar w:fldCharType="separate"/>
            </w:r>
            <w:r>
              <w:rPr>
                <w:webHidden/>
              </w:rPr>
              <w:t>16</w:t>
            </w:r>
            <w:r>
              <w:rPr>
                <w:webHidden/>
              </w:rPr>
              <w:fldChar w:fldCharType="end"/>
            </w:r>
          </w:hyperlink>
        </w:p>
        <w:p w14:paraId="5381BADB" w14:textId="77777777" w:rsidR="004219EC" w:rsidRDefault="004219EC">
          <w:pPr>
            <w:pStyle w:val="TOC3"/>
            <w:tabs>
              <w:tab w:val="left" w:pos="1320"/>
              <w:tab w:val="right" w:leader="dot" w:pos="9060"/>
            </w:tabs>
            <w:rPr>
              <w:rFonts w:asciiTheme="minorHAnsi" w:eastAsiaTheme="minorEastAsia" w:hAnsiTheme="minorHAnsi" w:cstheme="minorBidi"/>
              <w:noProof/>
              <w:kern w:val="0"/>
              <w:sz w:val="22"/>
              <w:szCs w:val="22"/>
              <w:lang w:eastAsia="de-CH"/>
            </w:rPr>
          </w:pPr>
          <w:hyperlink w:anchor="_Toc375142651" w:history="1">
            <w:r w:rsidRPr="00856FBE">
              <w:rPr>
                <w:rStyle w:val="Hyperlink"/>
                <w:noProof/>
              </w:rPr>
              <w:t>2.6.1</w:t>
            </w:r>
            <w:r>
              <w:rPr>
                <w:rFonts w:asciiTheme="minorHAnsi" w:eastAsiaTheme="minorEastAsia" w:hAnsiTheme="minorHAnsi" w:cstheme="minorBidi"/>
                <w:noProof/>
                <w:kern w:val="0"/>
                <w:sz w:val="22"/>
                <w:szCs w:val="22"/>
                <w:lang w:eastAsia="de-CH"/>
              </w:rPr>
              <w:tab/>
            </w:r>
            <w:r w:rsidRPr="00856FBE">
              <w:rPr>
                <w:rStyle w:val="Hyperlink"/>
                <w:noProof/>
              </w:rPr>
              <w:t>Stand der Technik</w:t>
            </w:r>
            <w:r>
              <w:rPr>
                <w:noProof/>
                <w:webHidden/>
              </w:rPr>
              <w:tab/>
            </w:r>
            <w:r>
              <w:rPr>
                <w:noProof/>
                <w:webHidden/>
              </w:rPr>
              <w:fldChar w:fldCharType="begin"/>
            </w:r>
            <w:r>
              <w:rPr>
                <w:noProof/>
                <w:webHidden/>
              </w:rPr>
              <w:instrText xml:space="preserve"> PAGEREF _Toc375142651 \h </w:instrText>
            </w:r>
            <w:r>
              <w:rPr>
                <w:noProof/>
                <w:webHidden/>
              </w:rPr>
            </w:r>
            <w:r>
              <w:rPr>
                <w:noProof/>
                <w:webHidden/>
              </w:rPr>
              <w:fldChar w:fldCharType="separate"/>
            </w:r>
            <w:r>
              <w:rPr>
                <w:noProof/>
                <w:webHidden/>
              </w:rPr>
              <w:t>16</w:t>
            </w:r>
            <w:r>
              <w:rPr>
                <w:noProof/>
                <w:webHidden/>
              </w:rPr>
              <w:fldChar w:fldCharType="end"/>
            </w:r>
          </w:hyperlink>
        </w:p>
        <w:p w14:paraId="32EA4963" w14:textId="77777777" w:rsidR="004219EC" w:rsidRDefault="004219EC">
          <w:pPr>
            <w:pStyle w:val="TOC3"/>
            <w:tabs>
              <w:tab w:val="left" w:pos="1320"/>
              <w:tab w:val="right" w:leader="dot" w:pos="9060"/>
            </w:tabs>
            <w:rPr>
              <w:rFonts w:asciiTheme="minorHAnsi" w:eastAsiaTheme="minorEastAsia" w:hAnsiTheme="minorHAnsi" w:cstheme="minorBidi"/>
              <w:noProof/>
              <w:kern w:val="0"/>
              <w:sz w:val="22"/>
              <w:szCs w:val="22"/>
              <w:lang w:eastAsia="de-CH"/>
            </w:rPr>
          </w:pPr>
          <w:hyperlink w:anchor="_Toc375142652" w:history="1">
            <w:r w:rsidRPr="00856FBE">
              <w:rPr>
                <w:rStyle w:val="Hyperlink"/>
                <w:noProof/>
              </w:rPr>
              <w:t>2.6.2</w:t>
            </w:r>
            <w:r>
              <w:rPr>
                <w:rFonts w:asciiTheme="minorHAnsi" w:eastAsiaTheme="minorEastAsia" w:hAnsiTheme="minorHAnsi" w:cstheme="minorBidi"/>
                <w:noProof/>
                <w:kern w:val="0"/>
                <w:sz w:val="22"/>
                <w:szCs w:val="22"/>
                <w:lang w:eastAsia="de-CH"/>
              </w:rPr>
              <w:tab/>
            </w:r>
            <w:r w:rsidRPr="00856FBE">
              <w:rPr>
                <w:rStyle w:val="Hyperlink"/>
                <w:noProof/>
              </w:rPr>
              <w:t>Vision</w:t>
            </w:r>
            <w:r>
              <w:rPr>
                <w:noProof/>
                <w:webHidden/>
              </w:rPr>
              <w:tab/>
            </w:r>
            <w:r>
              <w:rPr>
                <w:noProof/>
                <w:webHidden/>
              </w:rPr>
              <w:fldChar w:fldCharType="begin"/>
            </w:r>
            <w:r>
              <w:rPr>
                <w:noProof/>
                <w:webHidden/>
              </w:rPr>
              <w:instrText xml:space="preserve"> PAGEREF _Toc375142652 \h </w:instrText>
            </w:r>
            <w:r>
              <w:rPr>
                <w:noProof/>
                <w:webHidden/>
              </w:rPr>
            </w:r>
            <w:r>
              <w:rPr>
                <w:noProof/>
                <w:webHidden/>
              </w:rPr>
              <w:fldChar w:fldCharType="separate"/>
            </w:r>
            <w:r>
              <w:rPr>
                <w:noProof/>
                <w:webHidden/>
              </w:rPr>
              <w:t>40</w:t>
            </w:r>
            <w:r>
              <w:rPr>
                <w:noProof/>
                <w:webHidden/>
              </w:rPr>
              <w:fldChar w:fldCharType="end"/>
            </w:r>
          </w:hyperlink>
        </w:p>
        <w:p w14:paraId="610E2F08" w14:textId="77777777" w:rsidR="004219EC" w:rsidRDefault="004219EC">
          <w:pPr>
            <w:pStyle w:val="TOC3"/>
            <w:tabs>
              <w:tab w:val="left" w:pos="1320"/>
              <w:tab w:val="right" w:leader="dot" w:pos="9060"/>
            </w:tabs>
            <w:rPr>
              <w:rFonts w:asciiTheme="minorHAnsi" w:eastAsiaTheme="minorEastAsia" w:hAnsiTheme="minorHAnsi" w:cstheme="minorBidi"/>
              <w:noProof/>
              <w:kern w:val="0"/>
              <w:sz w:val="22"/>
              <w:szCs w:val="22"/>
              <w:lang w:eastAsia="de-CH"/>
            </w:rPr>
          </w:pPr>
          <w:hyperlink w:anchor="_Toc375142653" w:history="1">
            <w:r w:rsidRPr="00856FBE">
              <w:rPr>
                <w:rStyle w:val="Hyperlink"/>
                <w:noProof/>
              </w:rPr>
              <w:t>2.6.3</w:t>
            </w:r>
            <w:r>
              <w:rPr>
                <w:rFonts w:asciiTheme="minorHAnsi" w:eastAsiaTheme="minorEastAsia" w:hAnsiTheme="minorHAnsi" w:cstheme="minorBidi"/>
                <w:noProof/>
                <w:kern w:val="0"/>
                <w:sz w:val="22"/>
                <w:szCs w:val="22"/>
                <w:lang w:eastAsia="de-CH"/>
              </w:rPr>
              <w:tab/>
            </w:r>
            <w:r w:rsidRPr="00856FBE">
              <w:rPr>
                <w:rStyle w:val="Hyperlink"/>
                <w:noProof/>
              </w:rPr>
              <w:t>Algorithmen</w:t>
            </w:r>
            <w:r>
              <w:rPr>
                <w:noProof/>
                <w:webHidden/>
              </w:rPr>
              <w:tab/>
            </w:r>
            <w:r>
              <w:rPr>
                <w:noProof/>
                <w:webHidden/>
              </w:rPr>
              <w:fldChar w:fldCharType="begin"/>
            </w:r>
            <w:r>
              <w:rPr>
                <w:noProof/>
                <w:webHidden/>
              </w:rPr>
              <w:instrText xml:space="preserve"> PAGEREF _Toc375142653 \h </w:instrText>
            </w:r>
            <w:r>
              <w:rPr>
                <w:noProof/>
                <w:webHidden/>
              </w:rPr>
            </w:r>
            <w:r>
              <w:rPr>
                <w:noProof/>
                <w:webHidden/>
              </w:rPr>
              <w:fldChar w:fldCharType="separate"/>
            </w:r>
            <w:r>
              <w:rPr>
                <w:noProof/>
                <w:webHidden/>
              </w:rPr>
              <w:t>48</w:t>
            </w:r>
            <w:r>
              <w:rPr>
                <w:noProof/>
                <w:webHidden/>
              </w:rPr>
              <w:fldChar w:fldCharType="end"/>
            </w:r>
          </w:hyperlink>
        </w:p>
        <w:p w14:paraId="782F3E76" w14:textId="77777777" w:rsidR="004219EC" w:rsidRDefault="004219EC">
          <w:pPr>
            <w:pStyle w:val="TOC3"/>
            <w:tabs>
              <w:tab w:val="left" w:pos="1320"/>
              <w:tab w:val="right" w:leader="dot" w:pos="9060"/>
            </w:tabs>
            <w:rPr>
              <w:rFonts w:asciiTheme="minorHAnsi" w:eastAsiaTheme="minorEastAsia" w:hAnsiTheme="minorHAnsi" w:cstheme="minorBidi"/>
              <w:noProof/>
              <w:kern w:val="0"/>
              <w:sz w:val="22"/>
              <w:szCs w:val="22"/>
              <w:lang w:eastAsia="de-CH"/>
            </w:rPr>
          </w:pPr>
          <w:hyperlink w:anchor="_Toc375142654" w:history="1">
            <w:r w:rsidRPr="00856FBE">
              <w:rPr>
                <w:rStyle w:val="Hyperlink"/>
                <w:noProof/>
              </w:rPr>
              <w:t>2.6.4</w:t>
            </w:r>
            <w:r>
              <w:rPr>
                <w:rFonts w:asciiTheme="minorHAnsi" w:eastAsiaTheme="minorEastAsia" w:hAnsiTheme="minorHAnsi" w:cstheme="minorBidi"/>
                <w:noProof/>
                <w:kern w:val="0"/>
                <w:sz w:val="22"/>
                <w:szCs w:val="22"/>
                <w:lang w:eastAsia="de-CH"/>
              </w:rPr>
              <w:tab/>
            </w:r>
            <w:r w:rsidRPr="00856FBE">
              <w:rPr>
                <w:rStyle w:val="Hyperlink"/>
                <w:noProof/>
              </w:rPr>
              <w:t>Resultate</w:t>
            </w:r>
            <w:r>
              <w:rPr>
                <w:noProof/>
                <w:webHidden/>
              </w:rPr>
              <w:tab/>
            </w:r>
            <w:r>
              <w:rPr>
                <w:noProof/>
                <w:webHidden/>
              </w:rPr>
              <w:fldChar w:fldCharType="begin"/>
            </w:r>
            <w:r>
              <w:rPr>
                <w:noProof/>
                <w:webHidden/>
              </w:rPr>
              <w:instrText xml:space="preserve"> PAGEREF _Toc375142654 \h </w:instrText>
            </w:r>
            <w:r>
              <w:rPr>
                <w:noProof/>
                <w:webHidden/>
              </w:rPr>
            </w:r>
            <w:r>
              <w:rPr>
                <w:noProof/>
                <w:webHidden/>
              </w:rPr>
              <w:fldChar w:fldCharType="separate"/>
            </w:r>
            <w:r>
              <w:rPr>
                <w:noProof/>
                <w:webHidden/>
              </w:rPr>
              <w:t>59</w:t>
            </w:r>
            <w:r>
              <w:rPr>
                <w:noProof/>
                <w:webHidden/>
              </w:rPr>
              <w:fldChar w:fldCharType="end"/>
            </w:r>
          </w:hyperlink>
        </w:p>
        <w:p w14:paraId="477C3F09" w14:textId="77777777" w:rsidR="004219EC" w:rsidRDefault="004219EC">
          <w:pPr>
            <w:pStyle w:val="TOC3"/>
            <w:tabs>
              <w:tab w:val="left" w:pos="1320"/>
              <w:tab w:val="right" w:leader="dot" w:pos="9060"/>
            </w:tabs>
            <w:rPr>
              <w:rFonts w:asciiTheme="minorHAnsi" w:eastAsiaTheme="minorEastAsia" w:hAnsiTheme="minorHAnsi" w:cstheme="minorBidi"/>
              <w:noProof/>
              <w:kern w:val="0"/>
              <w:sz w:val="22"/>
              <w:szCs w:val="22"/>
              <w:lang w:eastAsia="de-CH"/>
            </w:rPr>
          </w:pPr>
          <w:hyperlink w:anchor="_Toc375142655" w:history="1">
            <w:r w:rsidRPr="00856FBE">
              <w:rPr>
                <w:rStyle w:val="Hyperlink"/>
                <w:noProof/>
              </w:rPr>
              <w:t>2.6.5</w:t>
            </w:r>
            <w:r>
              <w:rPr>
                <w:rFonts w:asciiTheme="minorHAnsi" w:eastAsiaTheme="minorEastAsia" w:hAnsiTheme="minorHAnsi" w:cstheme="minorBidi"/>
                <w:noProof/>
                <w:kern w:val="0"/>
                <w:sz w:val="22"/>
                <w:szCs w:val="22"/>
                <w:lang w:eastAsia="de-CH"/>
              </w:rPr>
              <w:tab/>
            </w:r>
            <w:r w:rsidRPr="00856FBE">
              <w:rPr>
                <w:rStyle w:val="Hyperlink"/>
                <w:noProof/>
              </w:rPr>
              <w:t>Schlussfolgerung</w:t>
            </w:r>
            <w:r>
              <w:rPr>
                <w:noProof/>
                <w:webHidden/>
              </w:rPr>
              <w:tab/>
            </w:r>
            <w:r>
              <w:rPr>
                <w:noProof/>
                <w:webHidden/>
              </w:rPr>
              <w:fldChar w:fldCharType="begin"/>
            </w:r>
            <w:r>
              <w:rPr>
                <w:noProof/>
                <w:webHidden/>
              </w:rPr>
              <w:instrText xml:space="preserve"> PAGEREF _Toc375142655 \h </w:instrText>
            </w:r>
            <w:r>
              <w:rPr>
                <w:noProof/>
                <w:webHidden/>
              </w:rPr>
            </w:r>
            <w:r>
              <w:rPr>
                <w:noProof/>
                <w:webHidden/>
              </w:rPr>
              <w:fldChar w:fldCharType="separate"/>
            </w:r>
            <w:r>
              <w:rPr>
                <w:noProof/>
                <w:webHidden/>
              </w:rPr>
              <w:t>62</w:t>
            </w:r>
            <w:r>
              <w:rPr>
                <w:noProof/>
                <w:webHidden/>
              </w:rPr>
              <w:fldChar w:fldCharType="end"/>
            </w:r>
          </w:hyperlink>
        </w:p>
        <w:p w14:paraId="048B1404" w14:textId="77777777" w:rsidR="004219EC" w:rsidRDefault="004219EC">
          <w:pPr>
            <w:pStyle w:val="TOC1"/>
            <w:tabs>
              <w:tab w:val="left" w:pos="480"/>
              <w:tab w:val="right" w:leader="dot" w:pos="9060"/>
            </w:tabs>
            <w:rPr>
              <w:rFonts w:asciiTheme="minorHAnsi" w:eastAsiaTheme="minorEastAsia" w:hAnsiTheme="minorHAnsi" w:cstheme="minorBidi"/>
              <w:noProof/>
              <w:kern w:val="0"/>
              <w:sz w:val="22"/>
              <w:szCs w:val="22"/>
              <w:lang w:eastAsia="de-CH"/>
            </w:rPr>
          </w:pPr>
          <w:hyperlink w:anchor="_Toc375142656" w:history="1">
            <w:r w:rsidRPr="00856FBE">
              <w:rPr>
                <w:rStyle w:val="Hyperlink"/>
                <w:noProof/>
              </w:rPr>
              <w:t>3</w:t>
            </w:r>
            <w:r>
              <w:rPr>
                <w:rFonts w:asciiTheme="minorHAnsi" w:eastAsiaTheme="minorEastAsia" w:hAnsiTheme="minorHAnsi" w:cstheme="minorBidi"/>
                <w:noProof/>
                <w:kern w:val="0"/>
                <w:sz w:val="22"/>
                <w:szCs w:val="22"/>
                <w:lang w:eastAsia="de-CH"/>
              </w:rPr>
              <w:tab/>
            </w:r>
            <w:r w:rsidRPr="00856FBE">
              <w:rPr>
                <w:rStyle w:val="Hyperlink"/>
                <w:noProof/>
              </w:rPr>
              <w:t>Teil II: SW-Projektdokumentation</w:t>
            </w:r>
            <w:r>
              <w:rPr>
                <w:noProof/>
                <w:webHidden/>
              </w:rPr>
              <w:tab/>
            </w:r>
            <w:r>
              <w:rPr>
                <w:noProof/>
                <w:webHidden/>
              </w:rPr>
              <w:fldChar w:fldCharType="begin"/>
            </w:r>
            <w:r>
              <w:rPr>
                <w:noProof/>
                <w:webHidden/>
              </w:rPr>
              <w:instrText xml:space="preserve"> PAGEREF _Toc375142656 \h </w:instrText>
            </w:r>
            <w:r>
              <w:rPr>
                <w:noProof/>
                <w:webHidden/>
              </w:rPr>
            </w:r>
            <w:r>
              <w:rPr>
                <w:noProof/>
                <w:webHidden/>
              </w:rPr>
              <w:fldChar w:fldCharType="separate"/>
            </w:r>
            <w:r>
              <w:rPr>
                <w:noProof/>
                <w:webHidden/>
              </w:rPr>
              <w:t>65</w:t>
            </w:r>
            <w:r>
              <w:rPr>
                <w:noProof/>
                <w:webHidden/>
              </w:rPr>
              <w:fldChar w:fldCharType="end"/>
            </w:r>
          </w:hyperlink>
        </w:p>
        <w:p w14:paraId="668B8576" w14:textId="77777777" w:rsidR="004219EC" w:rsidRDefault="004219EC">
          <w:pPr>
            <w:pStyle w:val="TOC2"/>
            <w:rPr>
              <w:rFonts w:asciiTheme="minorHAnsi" w:eastAsiaTheme="minorEastAsia" w:hAnsiTheme="minorHAnsi" w:cstheme="minorBidi"/>
              <w:kern w:val="0"/>
              <w:szCs w:val="22"/>
              <w:lang w:eastAsia="de-CH"/>
            </w:rPr>
          </w:pPr>
          <w:hyperlink w:anchor="_Toc375142657" w:history="1">
            <w:r w:rsidRPr="00856FBE">
              <w:rPr>
                <w:rStyle w:val="Hyperlink"/>
              </w:rPr>
              <w:t>3.1</w:t>
            </w:r>
            <w:r>
              <w:rPr>
                <w:rFonts w:asciiTheme="minorHAnsi" w:eastAsiaTheme="minorEastAsia" w:hAnsiTheme="minorHAnsi" w:cstheme="minorBidi"/>
                <w:kern w:val="0"/>
                <w:szCs w:val="22"/>
                <w:lang w:eastAsia="de-CH"/>
              </w:rPr>
              <w:tab/>
            </w:r>
            <w:r w:rsidRPr="00856FBE">
              <w:rPr>
                <w:rStyle w:val="Hyperlink"/>
              </w:rPr>
              <w:t>Analyse</w:t>
            </w:r>
            <w:r>
              <w:rPr>
                <w:webHidden/>
              </w:rPr>
              <w:tab/>
            </w:r>
            <w:r>
              <w:rPr>
                <w:webHidden/>
              </w:rPr>
              <w:fldChar w:fldCharType="begin"/>
            </w:r>
            <w:r>
              <w:rPr>
                <w:webHidden/>
              </w:rPr>
              <w:instrText xml:space="preserve"> PAGEREF _Toc375142657 \h </w:instrText>
            </w:r>
            <w:r>
              <w:rPr>
                <w:webHidden/>
              </w:rPr>
            </w:r>
            <w:r>
              <w:rPr>
                <w:webHidden/>
              </w:rPr>
              <w:fldChar w:fldCharType="separate"/>
            </w:r>
            <w:r>
              <w:rPr>
                <w:webHidden/>
              </w:rPr>
              <w:t>66</w:t>
            </w:r>
            <w:r>
              <w:rPr>
                <w:webHidden/>
              </w:rPr>
              <w:fldChar w:fldCharType="end"/>
            </w:r>
          </w:hyperlink>
        </w:p>
        <w:p w14:paraId="118BFFEC" w14:textId="77777777" w:rsidR="004219EC" w:rsidRDefault="004219EC">
          <w:pPr>
            <w:pStyle w:val="TOC3"/>
            <w:tabs>
              <w:tab w:val="left" w:pos="1320"/>
              <w:tab w:val="right" w:leader="dot" w:pos="9060"/>
            </w:tabs>
            <w:rPr>
              <w:rFonts w:asciiTheme="minorHAnsi" w:eastAsiaTheme="minorEastAsia" w:hAnsiTheme="minorHAnsi" w:cstheme="minorBidi"/>
              <w:noProof/>
              <w:kern w:val="0"/>
              <w:sz w:val="22"/>
              <w:szCs w:val="22"/>
              <w:lang w:eastAsia="de-CH"/>
            </w:rPr>
          </w:pPr>
          <w:hyperlink w:anchor="_Toc375142658" w:history="1">
            <w:r w:rsidRPr="00856FBE">
              <w:rPr>
                <w:rStyle w:val="Hyperlink"/>
                <w:noProof/>
              </w:rPr>
              <w:t>3.1.1</w:t>
            </w:r>
            <w:r>
              <w:rPr>
                <w:rFonts w:asciiTheme="minorHAnsi" w:eastAsiaTheme="minorEastAsia" w:hAnsiTheme="minorHAnsi" w:cstheme="minorBidi"/>
                <w:noProof/>
                <w:kern w:val="0"/>
                <w:sz w:val="22"/>
                <w:szCs w:val="22"/>
                <w:lang w:eastAsia="de-CH"/>
              </w:rPr>
              <w:tab/>
            </w:r>
            <w:r w:rsidRPr="00856FBE">
              <w:rPr>
                <w:rStyle w:val="Hyperlink"/>
                <w:noProof/>
              </w:rPr>
              <w:t>Anforderungsspezifikation</w:t>
            </w:r>
            <w:r>
              <w:rPr>
                <w:noProof/>
                <w:webHidden/>
              </w:rPr>
              <w:tab/>
            </w:r>
            <w:r>
              <w:rPr>
                <w:noProof/>
                <w:webHidden/>
              </w:rPr>
              <w:fldChar w:fldCharType="begin"/>
            </w:r>
            <w:r>
              <w:rPr>
                <w:noProof/>
                <w:webHidden/>
              </w:rPr>
              <w:instrText xml:space="preserve"> PAGEREF _Toc375142658 \h </w:instrText>
            </w:r>
            <w:r>
              <w:rPr>
                <w:noProof/>
                <w:webHidden/>
              </w:rPr>
            </w:r>
            <w:r>
              <w:rPr>
                <w:noProof/>
                <w:webHidden/>
              </w:rPr>
              <w:fldChar w:fldCharType="separate"/>
            </w:r>
            <w:r>
              <w:rPr>
                <w:noProof/>
                <w:webHidden/>
              </w:rPr>
              <w:t>66</w:t>
            </w:r>
            <w:r>
              <w:rPr>
                <w:noProof/>
                <w:webHidden/>
              </w:rPr>
              <w:fldChar w:fldCharType="end"/>
            </w:r>
          </w:hyperlink>
        </w:p>
        <w:p w14:paraId="42E5C478" w14:textId="77777777" w:rsidR="004219EC" w:rsidRDefault="004219EC">
          <w:pPr>
            <w:pStyle w:val="TOC2"/>
            <w:rPr>
              <w:rFonts w:asciiTheme="minorHAnsi" w:eastAsiaTheme="minorEastAsia" w:hAnsiTheme="minorHAnsi" w:cstheme="minorBidi"/>
              <w:kern w:val="0"/>
              <w:szCs w:val="22"/>
              <w:lang w:eastAsia="de-CH"/>
            </w:rPr>
          </w:pPr>
          <w:hyperlink w:anchor="_Toc375142659" w:history="1">
            <w:r w:rsidRPr="00856FBE">
              <w:rPr>
                <w:rStyle w:val="Hyperlink"/>
              </w:rPr>
              <w:t>3.2</w:t>
            </w:r>
            <w:r>
              <w:rPr>
                <w:rFonts w:asciiTheme="minorHAnsi" w:eastAsiaTheme="minorEastAsia" w:hAnsiTheme="minorHAnsi" w:cstheme="minorBidi"/>
                <w:kern w:val="0"/>
                <w:szCs w:val="22"/>
                <w:lang w:eastAsia="de-CH"/>
              </w:rPr>
              <w:tab/>
            </w:r>
            <w:r w:rsidRPr="00856FBE">
              <w:rPr>
                <w:rStyle w:val="Hyperlink"/>
              </w:rPr>
              <w:t>Design</w:t>
            </w:r>
            <w:r>
              <w:rPr>
                <w:webHidden/>
              </w:rPr>
              <w:tab/>
            </w:r>
            <w:r>
              <w:rPr>
                <w:webHidden/>
              </w:rPr>
              <w:fldChar w:fldCharType="begin"/>
            </w:r>
            <w:r>
              <w:rPr>
                <w:webHidden/>
              </w:rPr>
              <w:instrText xml:space="preserve"> PAGEREF _Toc375142659 \h </w:instrText>
            </w:r>
            <w:r>
              <w:rPr>
                <w:webHidden/>
              </w:rPr>
            </w:r>
            <w:r>
              <w:rPr>
                <w:webHidden/>
              </w:rPr>
              <w:fldChar w:fldCharType="separate"/>
            </w:r>
            <w:r>
              <w:rPr>
                <w:webHidden/>
              </w:rPr>
              <w:t>68</w:t>
            </w:r>
            <w:r>
              <w:rPr>
                <w:webHidden/>
              </w:rPr>
              <w:fldChar w:fldCharType="end"/>
            </w:r>
          </w:hyperlink>
        </w:p>
        <w:p w14:paraId="03AF113B" w14:textId="77777777" w:rsidR="004219EC" w:rsidRDefault="004219EC">
          <w:pPr>
            <w:pStyle w:val="TOC3"/>
            <w:tabs>
              <w:tab w:val="left" w:pos="1320"/>
              <w:tab w:val="right" w:leader="dot" w:pos="9060"/>
            </w:tabs>
            <w:rPr>
              <w:rFonts w:asciiTheme="minorHAnsi" w:eastAsiaTheme="minorEastAsia" w:hAnsiTheme="minorHAnsi" w:cstheme="minorBidi"/>
              <w:noProof/>
              <w:kern w:val="0"/>
              <w:sz w:val="22"/>
              <w:szCs w:val="22"/>
              <w:lang w:eastAsia="de-CH"/>
            </w:rPr>
          </w:pPr>
          <w:hyperlink w:anchor="_Toc375142660" w:history="1">
            <w:r w:rsidRPr="00856FBE">
              <w:rPr>
                <w:rStyle w:val="Hyperlink"/>
                <w:noProof/>
              </w:rPr>
              <w:t>3.2.1</w:t>
            </w:r>
            <w:r>
              <w:rPr>
                <w:rFonts w:asciiTheme="minorHAnsi" w:eastAsiaTheme="minorEastAsia" w:hAnsiTheme="minorHAnsi" w:cstheme="minorBidi"/>
                <w:noProof/>
                <w:kern w:val="0"/>
                <w:sz w:val="22"/>
                <w:szCs w:val="22"/>
                <w:lang w:eastAsia="de-CH"/>
              </w:rPr>
              <w:tab/>
            </w:r>
            <w:r w:rsidRPr="00856FBE">
              <w:rPr>
                <w:rStyle w:val="Hyperlink"/>
                <w:noProof/>
              </w:rPr>
              <w:t>Objektdiagramm</w:t>
            </w:r>
            <w:r>
              <w:rPr>
                <w:noProof/>
                <w:webHidden/>
              </w:rPr>
              <w:tab/>
            </w:r>
            <w:r>
              <w:rPr>
                <w:noProof/>
                <w:webHidden/>
              </w:rPr>
              <w:fldChar w:fldCharType="begin"/>
            </w:r>
            <w:r>
              <w:rPr>
                <w:noProof/>
                <w:webHidden/>
              </w:rPr>
              <w:instrText xml:space="preserve"> PAGEREF _Toc375142660 \h </w:instrText>
            </w:r>
            <w:r>
              <w:rPr>
                <w:noProof/>
                <w:webHidden/>
              </w:rPr>
            </w:r>
            <w:r>
              <w:rPr>
                <w:noProof/>
                <w:webHidden/>
              </w:rPr>
              <w:fldChar w:fldCharType="separate"/>
            </w:r>
            <w:r>
              <w:rPr>
                <w:noProof/>
                <w:webHidden/>
              </w:rPr>
              <w:t>68</w:t>
            </w:r>
            <w:r>
              <w:rPr>
                <w:noProof/>
                <w:webHidden/>
              </w:rPr>
              <w:fldChar w:fldCharType="end"/>
            </w:r>
          </w:hyperlink>
        </w:p>
        <w:p w14:paraId="6E34AB8B" w14:textId="77777777" w:rsidR="004219EC" w:rsidRDefault="004219EC">
          <w:pPr>
            <w:pStyle w:val="TOC3"/>
            <w:tabs>
              <w:tab w:val="left" w:pos="1320"/>
              <w:tab w:val="right" w:leader="dot" w:pos="9060"/>
            </w:tabs>
            <w:rPr>
              <w:rFonts w:asciiTheme="minorHAnsi" w:eastAsiaTheme="minorEastAsia" w:hAnsiTheme="minorHAnsi" w:cstheme="minorBidi"/>
              <w:noProof/>
              <w:kern w:val="0"/>
              <w:sz w:val="22"/>
              <w:szCs w:val="22"/>
              <w:lang w:eastAsia="de-CH"/>
            </w:rPr>
          </w:pPr>
          <w:hyperlink w:anchor="_Toc375142661" w:history="1">
            <w:r w:rsidRPr="00856FBE">
              <w:rPr>
                <w:rStyle w:val="Hyperlink"/>
                <w:noProof/>
              </w:rPr>
              <w:t>3.2.2</w:t>
            </w:r>
            <w:r>
              <w:rPr>
                <w:rFonts w:asciiTheme="minorHAnsi" w:eastAsiaTheme="minorEastAsia" w:hAnsiTheme="minorHAnsi" w:cstheme="minorBidi"/>
                <w:noProof/>
                <w:kern w:val="0"/>
                <w:sz w:val="22"/>
                <w:szCs w:val="22"/>
                <w:lang w:eastAsia="de-CH"/>
              </w:rPr>
              <w:tab/>
            </w:r>
            <w:r w:rsidRPr="00856FBE">
              <w:rPr>
                <w:rStyle w:val="Hyperlink"/>
                <w:noProof/>
              </w:rPr>
              <w:t>Sequenzdiagramm</w:t>
            </w:r>
            <w:r>
              <w:rPr>
                <w:noProof/>
                <w:webHidden/>
              </w:rPr>
              <w:tab/>
            </w:r>
            <w:r>
              <w:rPr>
                <w:noProof/>
                <w:webHidden/>
              </w:rPr>
              <w:fldChar w:fldCharType="begin"/>
            </w:r>
            <w:r>
              <w:rPr>
                <w:noProof/>
                <w:webHidden/>
              </w:rPr>
              <w:instrText xml:space="preserve"> PAGEREF _Toc375142661 \h </w:instrText>
            </w:r>
            <w:r>
              <w:rPr>
                <w:noProof/>
                <w:webHidden/>
              </w:rPr>
            </w:r>
            <w:r>
              <w:rPr>
                <w:noProof/>
                <w:webHidden/>
              </w:rPr>
              <w:fldChar w:fldCharType="separate"/>
            </w:r>
            <w:r>
              <w:rPr>
                <w:noProof/>
                <w:webHidden/>
              </w:rPr>
              <w:t>70</w:t>
            </w:r>
            <w:r>
              <w:rPr>
                <w:noProof/>
                <w:webHidden/>
              </w:rPr>
              <w:fldChar w:fldCharType="end"/>
            </w:r>
          </w:hyperlink>
        </w:p>
        <w:p w14:paraId="75A5ECA7" w14:textId="77777777" w:rsidR="004219EC" w:rsidRDefault="004219EC">
          <w:pPr>
            <w:pStyle w:val="TOC2"/>
            <w:rPr>
              <w:rFonts w:asciiTheme="minorHAnsi" w:eastAsiaTheme="minorEastAsia" w:hAnsiTheme="minorHAnsi" w:cstheme="minorBidi"/>
              <w:kern w:val="0"/>
              <w:szCs w:val="22"/>
              <w:lang w:eastAsia="de-CH"/>
            </w:rPr>
          </w:pPr>
          <w:hyperlink w:anchor="_Toc375142662" w:history="1">
            <w:r w:rsidRPr="00856FBE">
              <w:rPr>
                <w:rStyle w:val="Hyperlink"/>
              </w:rPr>
              <w:t>3.3</w:t>
            </w:r>
            <w:r>
              <w:rPr>
                <w:rFonts w:asciiTheme="minorHAnsi" w:eastAsiaTheme="minorEastAsia" w:hAnsiTheme="minorHAnsi" w:cstheme="minorBidi"/>
                <w:kern w:val="0"/>
                <w:szCs w:val="22"/>
                <w:lang w:eastAsia="de-CH"/>
              </w:rPr>
              <w:tab/>
            </w:r>
            <w:r w:rsidRPr="00856FBE">
              <w:rPr>
                <w:rStyle w:val="Hyperlink"/>
              </w:rPr>
              <w:t>Implementation</w:t>
            </w:r>
            <w:r>
              <w:rPr>
                <w:webHidden/>
              </w:rPr>
              <w:tab/>
            </w:r>
            <w:r>
              <w:rPr>
                <w:webHidden/>
              </w:rPr>
              <w:fldChar w:fldCharType="begin"/>
            </w:r>
            <w:r>
              <w:rPr>
                <w:webHidden/>
              </w:rPr>
              <w:instrText xml:space="preserve"> PAGEREF _Toc375142662 \h </w:instrText>
            </w:r>
            <w:r>
              <w:rPr>
                <w:webHidden/>
              </w:rPr>
            </w:r>
            <w:r>
              <w:rPr>
                <w:webHidden/>
              </w:rPr>
              <w:fldChar w:fldCharType="separate"/>
            </w:r>
            <w:r>
              <w:rPr>
                <w:webHidden/>
              </w:rPr>
              <w:t>72</w:t>
            </w:r>
            <w:r>
              <w:rPr>
                <w:webHidden/>
              </w:rPr>
              <w:fldChar w:fldCharType="end"/>
            </w:r>
          </w:hyperlink>
        </w:p>
        <w:p w14:paraId="7974B7ED" w14:textId="77777777" w:rsidR="004219EC" w:rsidRDefault="004219EC">
          <w:pPr>
            <w:pStyle w:val="TOC3"/>
            <w:tabs>
              <w:tab w:val="left" w:pos="1320"/>
              <w:tab w:val="right" w:leader="dot" w:pos="9060"/>
            </w:tabs>
            <w:rPr>
              <w:rFonts w:asciiTheme="minorHAnsi" w:eastAsiaTheme="minorEastAsia" w:hAnsiTheme="minorHAnsi" w:cstheme="minorBidi"/>
              <w:noProof/>
              <w:kern w:val="0"/>
              <w:sz w:val="22"/>
              <w:szCs w:val="22"/>
              <w:lang w:eastAsia="de-CH"/>
            </w:rPr>
          </w:pPr>
          <w:hyperlink w:anchor="_Toc375142663" w:history="1">
            <w:r w:rsidRPr="00856FBE">
              <w:rPr>
                <w:rStyle w:val="Hyperlink"/>
                <w:noProof/>
              </w:rPr>
              <w:t>3.3.1</w:t>
            </w:r>
            <w:r>
              <w:rPr>
                <w:rFonts w:asciiTheme="minorHAnsi" w:eastAsiaTheme="minorEastAsia" w:hAnsiTheme="minorHAnsi" w:cstheme="minorBidi"/>
                <w:noProof/>
                <w:kern w:val="0"/>
                <w:sz w:val="22"/>
                <w:szCs w:val="22"/>
                <w:lang w:eastAsia="de-CH"/>
              </w:rPr>
              <w:tab/>
            </w:r>
            <w:r w:rsidRPr="00856FBE">
              <w:rPr>
                <w:rStyle w:val="Hyperlink"/>
                <w:noProof/>
              </w:rPr>
              <w:t>Technologien</w:t>
            </w:r>
            <w:r>
              <w:rPr>
                <w:noProof/>
                <w:webHidden/>
              </w:rPr>
              <w:tab/>
            </w:r>
            <w:r>
              <w:rPr>
                <w:noProof/>
                <w:webHidden/>
              </w:rPr>
              <w:fldChar w:fldCharType="begin"/>
            </w:r>
            <w:r>
              <w:rPr>
                <w:noProof/>
                <w:webHidden/>
              </w:rPr>
              <w:instrText xml:space="preserve"> PAGEREF _Toc375142663 \h </w:instrText>
            </w:r>
            <w:r>
              <w:rPr>
                <w:noProof/>
                <w:webHidden/>
              </w:rPr>
            </w:r>
            <w:r>
              <w:rPr>
                <w:noProof/>
                <w:webHidden/>
              </w:rPr>
              <w:fldChar w:fldCharType="separate"/>
            </w:r>
            <w:r>
              <w:rPr>
                <w:noProof/>
                <w:webHidden/>
              </w:rPr>
              <w:t>72</w:t>
            </w:r>
            <w:r>
              <w:rPr>
                <w:noProof/>
                <w:webHidden/>
              </w:rPr>
              <w:fldChar w:fldCharType="end"/>
            </w:r>
          </w:hyperlink>
        </w:p>
        <w:p w14:paraId="0DC109A5" w14:textId="77777777" w:rsidR="004219EC" w:rsidRDefault="004219EC">
          <w:pPr>
            <w:pStyle w:val="TOC3"/>
            <w:tabs>
              <w:tab w:val="left" w:pos="1320"/>
              <w:tab w:val="right" w:leader="dot" w:pos="9060"/>
            </w:tabs>
            <w:rPr>
              <w:rFonts w:asciiTheme="minorHAnsi" w:eastAsiaTheme="minorEastAsia" w:hAnsiTheme="minorHAnsi" w:cstheme="minorBidi"/>
              <w:noProof/>
              <w:kern w:val="0"/>
              <w:sz w:val="22"/>
              <w:szCs w:val="22"/>
              <w:lang w:eastAsia="de-CH"/>
            </w:rPr>
          </w:pPr>
          <w:hyperlink w:anchor="_Toc375142664" w:history="1">
            <w:r w:rsidRPr="00856FBE">
              <w:rPr>
                <w:rStyle w:val="Hyperlink"/>
                <w:noProof/>
              </w:rPr>
              <w:t>3.3.2</w:t>
            </w:r>
            <w:r>
              <w:rPr>
                <w:rFonts w:asciiTheme="minorHAnsi" w:eastAsiaTheme="minorEastAsia" w:hAnsiTheme="minorHAnsi" w:cstheme="minorBidi"/>
                <w:noProof/>
                <w:kern w:val="0"/>
                <w:sz w:val="22"/>
                <w:szCs w:val="22"/>
                <w:lang w:eastAsia="de-CH"/>
              </w:rPr>
              <w:tab/>
            </w:r>
            <w:r w:rsidRPr="00856FBE">
              <w:rPr>
                <w:rStyle w:val="Hyperlink"/>
                <w:noProof/>
              </w:rPr>
              <w:t>Testing</w:t>
            </w:r>
            <w:r>
              <w:rPr>
                <w:noProof/>
                <w:webHidden/>
              </w:rPr>
              <w:tab/>
            </w:r>
            <w:r>
              <w:rPr>
                <w:noProof/>
                <w:webHidden/>
              </w:rPr>
              <w:fldChar w:fldCharType="begin"/>
            </w:r>
            <w:r>
              <w:rPr>
                <w:noProof/>
                <w:webHidden/>
              </w:rPr>
              <w:instrText xml:space="preserve"> PAGEREF _Toc375142664 \h </w:instrText>
            </w:r>
            <w:r>
              <w:rPr>
                <w:noProof/>
                <w:webHidden/>
              </w:rPr>
            </w:r>
            <w:r>
              <w:rPr>
                <w:noProof/>
                <w:webHidden/>
              </w:rPr>
              <w:fldChar w:fldCharType="separate"/>
            </w:r>
            <w:r>
              <w:rPr>
                <w:noProof/>
                <w:webHidden/>
              </w:rPr>
              <w:t>72</w:t>
            </w:r>
            <w:r>
              <w:rPr>
                <w:noProof/>
                <w:webHidden/>
              </w:rPr>
              <w:fldChar w:fldCharType="end"/>
            </w:r>
          </w:hyperlink>
        </w:p>
        <w:p w14:paraId="419BACDF" w14:textId="77777777" w:rsidR="004219EC" w:rsidRDefault="004219EC">
          <w:pPr>
            <w:pStyle w:val="TOC2"/>
            <w:rPr>
              <w:rFonts w:asciiTheme="minorHAnsi" w:eastAsiaTheme="minorEastAsia" w:hAnsiTheme="minorHAnsi" w:cstheme="minorBidi"/>
              <w:kern w:val="0"/>
              <w:szCs w:val="22"/>
              <w:lang w:eastAsia="de-CH"/>
            </w:rPr>
          </w:pPr>
          <w:hyperlink w:anchor="_Toc375142665" w:history="1">
            <w:r w:rsidRPr="00856FBE">
              <w:rPr>
                <w:rStyle w:val="Hyperlink"/>
              </w:rPr>
              <w:t>3.4</w:t>
            </w:r>
            <w:r>
              <w:rPr>
                <w:rFonts w:asciiTheme="minorHAnsi" w:eastAsiaTheme="minorEastAsia" w:hAnsiTheme="minorHAnsi" w:cstheme="minorBidi"/>
                <w:kern w:val="0"/>
                <w:szCs w:val="22"/>
                <w:lang w:eastAsia="de-CH"/>
              </w:rPr>
              <w:tab/>
            </w:r>
            <w:r w:rsidRPr="00856FBE">
              <w:rPr>
                <w:rStyle w:val="Hyperlink"/>
              </w:rPr>
              <w:t>Resultate</w:t>
            </w:r>
            <w:r>
              <w:rPr>
                <w:webHidden/>
              </w:rPr>
              <w:tab/>
            </w:r>
            <w:r>
              <w:rPr>
                <w:webHidden/>
              </w:rPr>
              <w:fldChar w:fldCharType="begin"/>
            </w:r>
            <w:r>
              <w:rPr>
                <w:webHidden/>
              </w:rPr>
              <w:instrText xml:space="preserve"> PAGEREF _Toc375142665 \h </w:instrText>
            </w:r>
            <w:r>
              <w:rPr>
                <w:webHidden/>
              </w:rPr>
            </w:r>
            <w:r>
              <w:rPr>
                <w:webHidden/>
              </w:rPr>
              <w:fldChar w:fldCharType="separate"/>
            </w:r>
            <w:r>
              <w:rPr>
                <w:webHidden/>
              </w:rPr>
              <w:t>75</w:t>
            </w:r>
            <w:r>
              <w:rPr>
                <w:webHidden/>
              </w:rPr>
              <w:fldChar w:fldCharType="end"/>
            </w:r>
          </w:hyperlink>
        </w:p>
        <w:p w14:paraId="0C43CE1E" w14:textId="77777777" w:rsidR="004219EC" w:rsidRDefault="004219EC">
          <w:pPr>
            <w:pStyle w:val="TOC3"/>
            <w:tabs>
              <w:tab w:val="left" w:pos="1320"/>
              <w:tab w:val="right" w:leader="dot" w:pos="9060"/>
            </w:tabs>
            <w:rPr>
              <w:rFonts w:asciiTheme="minorHAnsi" w:eastAsiaTheme="minorEastAsia" w:hAnsiTheme="minorHAnsi" w:cstheme="minorBidi"/>
              <w:noProof/>
              <w:kern w:val="0"/>
              <w:sz w:val="22"/>
              <w:szCs w:val="22"/>
              <w:lang w:eastAsia="de-CH"/>
            </w:rPr>
          </w:pPr>
          <w:hyperlink w:anchor="_Toc375142666" w:history="1">
            <w:r w:rsidRPr="00856FBE">
              <w:rPr>
                <w:rStyle w:val="Hyperlink"/>
                <w:noProof/>
              </w:rPr>
              <w:t>3.4.1</w:t>
            </w:r>
            <w:r>
              <w:rPr>
                <w:rFonts w:asciiTheme="minorHAnsi" w:eastAsiaTheme="minorEastAsia" w:hAnsiTheme="minorHAnsi" w:cstheme="minorBidi"/>
                <w:noProof/>
                <w:kern w:val="0"/>
                <w:sz w:val="22"/>
                <w:szCs w:val="22"/>
                <w:lang w:eastAsia="de-CH"/>
              </w:rPr>
              <w:tab/>
            </w:r>
            <w:r w:rsidRPr="00856FBE">
              <w:rPr>
                <w:rStyle w:val="Hyperlink"/>
                <w:noProof/>
              </w:rPr>
              <w:t>Funktionsumfang</w:t>
            </w:r>
            <w:r>
              <w:rPr>
                <w:noProof/>
                <w:webHidden/>
              </w:rPr>
              <w:tab/>
            </w:r>
            <w:r>
              <w:rPr>
                <w:noProof/>
                <w:webHidden/>
              </w:rPr>
              <w:fldChar w:fldCharType="begin"/>
            </w:r>
            <w:r>
              <w:rPr>
                <w:noProof/>
                <w:webHidden/>
              </w:rPr>
              <w:instrText xml:space="preserve"> PAGEREF _Toc375142666 \h </w:instrText>
            </w:r>
            <w:r>
              <w:rPr>
                <w:noProof/>
                <w:webHidden/>
              </w:rPr>
            </w:r>
            <w:r>
              <w:rPr>
                <w:noProof/>
                <w:webHidden/>
              </w:rPr>
              <w:fldChar w:fldCharType="separate"/>
            </w:r>
            <w:r>
              <w:rPr>
                <w:noProof/>
                <w:webHidden/>
              </w:rPr>
              <w:t>75</w:t>
            </w:r>
            <w:r>
              <w:rPr>
                <w:noProof/>
                <w:webHidden/>
              </w:rPr>
              <w:fldChar w:fldCharType="end"/>
            </w:r>
          </w:hyperlink>
        </w:p>
        <w:p w14:paraId="204705FB" w14:textId="77777777" w:rsidR="004219EC" w:rsidRDefault="004219EC">
          <w:pPr>
            <w:pStyle w:val="TOC3"/>
            <w:tabs>
              <w:tab w:val="left" w:pos="1320"/>
              <w:tab w:val="right" w:leader="dot" w:pos="9060"/>
            </w:tabs>
            <w:rPr>
              <w:rFonts w:asciiTheme="minorHAnsi" w:eastAsiaTheme="minorEastAsia" w:hAnsiTheme="minorHAnsi" w:cstheme="minorBidi"/>
              <w:noProof/>
              <w:kern w:val="0"/>
              <w:sz w:val="22"/>
              <w:szCs w:val="22"/>
              <w:lang w:eastAsia="de-CH"/>
            </w:rPr>
          </w:pPr>
          <w:hyperlink w:anchor="_Toc375142667" w:history="1">
            <w:r w:rsidRPr="00856FBE">
              <w:rPr>
                <w:rStyle w:val="Hyperlink"/>
                <w:noProof/>
              </w:rPr>
              <w:t>3.4.2</w:t>
            </w:r>
            <w:r>
              <w:rPr>
                <w:rFonts w:asciiTheme="minorHAnsi" w:eastAsiaTheme="minorEastAsia" w:hAnsiTheme="minorHAnsi" w:cstheme="minorBidi"/>
                <w:noProof/>
                <w:kern w:val="0"/>
                <w:sz w:val="22"/>
                <w:szCs w:val="22"/>
                <w:lang w:eastAsia="de-CH"/>
              </w:rPr>
              <w:tab/>
            </w:r>
            <w:r w:rsidRPr="00856FBE">
              <w:rPr>
                <w:rStyle w:val="Hyperlink"/>
                <w:noProof/>
              </w:rPr>
              <w:t>Weiterentwicklung</w:t>
            </w:r>
            <w:r>
              <w:rPr>
                <w:noProof/>
                <w:webHidden/>
              </w:rPr>
              <w:tab/>
            </w:r>
            <w:r>
              <w:rPr>
                <w:noProof/>
                <w:webHidden/>
              </w:rPr>
              <w:fldChar w:fldCharType="begin"/>
            </w:r>
            <w:r>
              <w:rPr>
                <w:noProof/>
                <w:webHidden/>
              </w:rPr>
              <w:instrText xml:space="preserve"> PAGEREF _Toc375142667 \h </w:instrText>
            </w:r>
            <w:r>
              <w:rPr>
                <w:noProof/>
                <w:webHidden/>
              </w:rPr>
            </w:r>
            <w:r>
              <w:rPr>
                <w:noProof/>
                <w:webHidden/>
              </w:rPr>
              <w:fldChar w:fldCharType="separate"/>
            </w:r>
            <w:r>
              <w:rPr>
                <w:noProof/>
                <w:webHidden/>
              </w:rPr>
              <w:t>79</w:t>
            </w:r>
            <w:r>
              <w:rPr>
                <w:noProof/>
                <w:webHidden/>
              </w:rPr>
              <w:fldChar w:fldCharType="end"/>
            </w:r>
          </w:hyperlink>
        </w:p>
        <w:p w14:paraId="5FBD20AF" w14:textId="77777777" w:rsidR="004219EC" w:rsidRDefault="004219EC">
          <w:pPr>
            <w:pStyle w:val="TOC2"/>
            <w:rPr>
              <w:rFonts w:asciiTheme="minorHAnsi" w:eastAsiaTheme="minorEastAsia" w:hAnsiTheme="minorHAnsi" w:cstheme="minorBidi"/>
              <w:kern w:val="0"/>
              <w:szCs w:val="22"/>
              <w:lang w:eastAsia="de-CH"/>
            </w:rPr>
          </w:pPr>
          <w:hyperlink w:anchor="_Toc375142668" w:history="1">
            <w:r w:rsidRPr="00856FBE">
              <w:rPr>
                <w:rStyle w:val="Hyperlink"/>
              </w:rPr>
              <w:t>3.5</w:t>
            </w:r>
            <w:r>
              <w:rPr>
                <w:rFonts w:asciiTheme="minorHAnsi" w:eastAsiaTheme="minorEastAsia" w:hAnsiTheme="minorHAnsi" w:cstheme="minorBidi"/>
                <w:kern w:val="0"/>
                <w:szCs w:val="22"/>
                <w:lang w:eastAsia="de-CH"/>
              </w:rPr>
              <w:tab/>
            </w:r>
            <w:r w:rsidRPr="00856FBE">
              <w:rPr>
                <w:rStyle w:val="Hyperlink"/>
              </w:rPr>
              <w:t>Projektmanagement und Projektmonitoring</w:t>
            </w:r>
            <w:r>
              <w:rPr>
                <w:webHidden/>
              </w:rPr>
              <w:tab/>
            </w:r>
            <w:r>
              <w:rPr>
                <w:webHidden/>
              </w:rPr>
              <w:fldChar w:fldCharType="begin"/>
            </w:r>
            <w:r>
              <w:rPr>
                <w:webHidden/>
              </w:rPr>
              <w:instrText xml:space="preserve"> PAGEREF _Toc375142668 \h </w:instrText>
            </w:r>
            <w:r>
              <w:rPr>
                <w:webHidden/>
              </w:rPr>
            </w:r>
            <w:r>
              <w:rPr>
                <w:webHidden/>
              </w:rPr>
              <w:fldChar w:fldCharType="separate"/>
            </w:r>
            <w:r>
              <w:rPr>
                <w:webHidden/>
              </w:rPr>
              <w:t>81</w:t>
            </w:r>
            <w:r>
              <w:rPr>
                <w:webHidden/>
              </w:rPr>
              <w:fldChar w:fldCharType="end"/>
            </w:r>
          </w:hyperlink>
        </w:p>
        <w:p w14:paraId="759BC3BF" w14:textId="77777777" w:rsidR="004219EC" w:rsidRDefault="004219EC">
          <w:pPr>
            <w:pStyle w:val="TOC3"/>
            <w:tabs>
              <w:tab w:val="left" w:pos="1320"/>
              <w:tab w:val="right" w:leader="dot" w:pos="9060"/>
            </w:tabs>
            <w:rPr>
              <w:rFonts w:asciiTheme="minorHAnsi" w:eastAsiaTheme="minorEastAsia" w:hAnsiTheme="minorHAnsi" w:cstheme="minorBidi"/>
              <w:noProof/>
              <w:kern w:val="0"/>
              <w:sz w:val="22"/>
              <w:szCs w:val="22"/>
              <w:lang w:eastAsia="de-CH"/>
            </w:rPr>
          </w:pPr>
          <w:hyperlink w:anchor="_Toc375142669" w:history="1">
            <w:r w:rsidRPr="00856FBE">
              <w:rPr>
                <w:rStyle w:val="Hyperlink"/>
                <w:noProof/>
              </w:rPr>
              <w:t>3.5.1</w:t>
            </w:r>
            <w:r>
              <w:rPr>
                <w:rFonts w:asciiTheme="minorHAnsi" w:eastAsiaTheme="minorEastAsia" w:hAnsiTheme="minorHAnsi" w:cstheme="minorBidi"/>
                <w:noProof/>
                <w:kern w:val="0"/>
                <w:sz w:val="22"/>
                <w:szCs w:val="22"/>
                <w:lang w:eastAsia="de-CH"/>
              </w:rPr>
              <w:tab/>
            </w:r>
            <w:r w:rsidRPr="00856FBE">
              <w:rPr>
                <w:rStyle w:val="Hyperlink"/>
                <w:noProof/>
              </w:rPr>
              <w:t>Projektmanagement</w:t>
            </w:r>
            <w:r>
              <w:rPr>
                <w:noProof/>
                <w:webHidden/>
              </w:rPr>
              <w:tab/>
            </w:r>
            <w:r>
              <w:rPr>
                <w:noProof/>
                <w:webHidden/>
              </w:rPr>
              <w:fldChar w:fldCharType="begin"/>
            </w:r>
            <w:r>
              <w:rPr>
                <w:noProof/>
                <w:webHidden/>
              </w:rPr>
              <w:instrText xml:space="preserve"> PAGEREF _Toc375142669 \h </w:instrText>
            </w:r>
            <w:r>
              <w:rPr>
                <w:noProof/>
                <w:webHidden/>
              </w:rPr>
            </w:r>
            <w:r>
              <w:rPr>
                <w:noProof/>
                <w:webHidden/>
              </w:rPr>
              <w:fldChar w:fldCharType="separate"/>
            </w:r>
            <w:r>
              <w:rPr>
                <w:noProof/>
                <w:webHidden/>
              </w:rPr>
              <w:t>81</w:t>
            </w:r>
            <w:r>
              <w:rPr>
                <w:noProof/>
                <w:webHidden/>
              </w:rPr>
              <w:fldChar w:fldCharType="end"/>
            </w:r>
          </w:hyperlink>
        </w:p>
        <w:p w14:paraId="73B15EFC" w14:textId="77777777" w:rsidR="004219EC" w:rsidRDefault="004219EC">
          <w:pPr>
            <w:pStyle w:val="TOC3"/>
            <w:tabs>
              <w:tab w:val="left" w:pos="1320"/>
              <w:tab w:val="right" w:leader="dot" w:pos="9060"/>
            </w:tabs>
            <w:rPr>
              <w:rFonts w:asciiTheme="minorHAnsi" w:eastAsiaTheme="minorEastAsia" w:hAnsiTheme="minorHAnsi" w:cstheme="minorBidi"/>
              <w:noProof/>
              <w:kern w:val="0"/>
              <w:sz w:val="22"/>
              <w:szCs w:val="22"/>
              <w:lang w:eastAsia="de-CH"/>
            </w:rPr>
          </w:pPr>
          <w:hyperlink w:anchor="_Toc375142670" w:history="1">
            <w:r w:rsidRPr="00856FBE">
              <w:rPr>
                <w:rStyle w:val="Hyperlink"/>
                <w:noProof/>
              </w:rPr>
              <w:t>3.5.2</w:t>
            </w:r>
            <w:r>
              <w:rPr>
                <w:rFonts w:asciiTheme="minorHAnsi" w:eastAsiaTheme="minorEastAsia" w:hAnsiTheme="minorHAnsi" w:cstheme="minorBidi"/>
                <w:noProof/>
                <w:kern w:val="0"/>
                <w:sz w:val="22"/>
                <w:szCs w:val="22"/>
                <w:lang w:eastAsia="de-CH"/>
              </w:rPr>
              <w:tab/>
            </w:r>
            <w:r w:rsidRPr="00856FBE">
              <w:rPr>
                <w:rStyle w:val="Hyperlink"/>
                <w:noProof/>
              </w:rPr>
              <w:t>Projektmonitoring</w:t>
            </w:r>
            <w:r>
              <w:rPr>
                <w:noProof/>
                <w:webHidden/>
              </w:rPr>
              <w:tab/>
            </w:r>
            <w:r>
              <w:rPr>
                <w:noProof/>
                <w:webHidden/>
              </w:rPr>
              <w:fldChar w:fldCharType="begin"/>
            </w:r>
            <w:r>
              <w:rPr>
                <w:noProof/>
                <w:webHidden/>
              </w:rPr>
              <w:instrText xml:space="preserve"> PAGEREF _Toc375142670 \h </w:instrText>
            </w:r>
            <w:r>
              <w:rPr>
                <w:noProof/>
                <w:webHidden/>
              </w:rPr>
            </w:r>
            <w:r>
              <w:rPr>
                <w:noProof/>
                <w:webHidden/>
              </w:rPr>
              <w:fldChar w:fldCharType="separate"/>
            </w:r>
            <w:r>
              <w:rPr>
                <w:noProof/>
                <w:webHidden/>
              </w:rPr>
              <w:t>82</w:t>
            </w:r>
            <w:r>
              <w:rPr>
                <w:noProof/>
                <w:webHidden/>
              </w:rPr>
              <w:fldChar w:fldCharType="end"/>
            </w:r>
          </w:hyperlink>
        </w:p>
        <w:p w14:paraId="7695D943" w14:textId="77777777" w:rsidR="004219EC" w:rsidRDefault="004219EC">
          <w:pPr>
            <w:pStyle w:val="TOC3"/>
            <w:tabs>
              <w:tab w:val="left" w:pos="1320"/>
              <w:tab w:val="right" w:leader="dot" w:pos="9060"/>
            </w:tabs>
            <w:rPr>
              <w:rFonts w:asciiTheme="minorHAnsi" w:eastAsiaTheme="minorEastAsia" w:hAnsiTheme="minorHAnsi" w:cstheme="minorBidi"/>
              <w:noProof/>
              <w:kern w:val="0"/>
              <w:sz w:val="22"/>
              <w:szCs w:val="22"/>
              <w:lang w:eastAsia="de-CH"/>
            </w:rPr>
          </w:pPr>
          <w:hyperlink w:anchor="_Toc375142671" w:history="1">
            <w:r w:rsidRPr="00856FBE">
              <w:rPr>
                <w:rStyle w:val="Hyperlink"/>
                <w:noProof/>
              </w:rPr>
              <w:t>3.5.3</w:t>
            </w:r>
            <w:r>
              <w:rPr>
                <w:rFonts w:asciiTheme="minorHAnsi" w:eastAsiaTheme="minorEastAsia" w:hAnsiTheme="minorHAnsi" w:cstheme="minorBidi"/>
                <w:noProof/>
                <w:kern w:val="0"/>
                <w:sz w:val="22"/>
                <w:szCs w:val="22"/>
                <w:lang w:eastAsia="de-CH"/>
              </w:rPr>
              <w:tab/>
            </w:r>
            <w:r w:rsidRPr="00856FBE">
              <w:rPr>
                <w:rStyle w:val="Hyperlink"/>
                <w:noProof/>
              </w:rPr>
              <w:t>Risikomanagement</w:t>
            </w:r>
            <w:r>
              <w:rPr>
                <w:noProof/>
                <w:webHidden/>
              </w:rPr>
              <w:tab/>
            </w:r>
            <w:r>
              <w:rPr>
                <w:noProof/>
                <w:webHidden/>
              </w:rPr>
              <w:fldChar w:fldCharType="begin"/>
            </w:r>
            <w:r>
              <w:rPr>
                <w:noProof/>
                <w:webHidden/>
              </w:rPr>
              <w:instrText xml:space="preserve"> PAGEREF _Toc375142671 \h </w:instrText>
            </w:r>
            <w:r>
              <w:rPr>
                <w:noProof/>
                <w:webHidden/>
              </w:rPr>
            </w:r>
            <w:r>
              <w:rPr>
                <w:noProof/>
                <w:webHidden/>
              </w:rPr>
              <w:fldChar w:fldCharType="separate"/>
            </w:r>
            <w:r>
              <w:rPr>
                <w:noProof/>
                <w:webHidden/>
              </w:rPr>
              <w:t>83</w:t>
            </w:r>
            <w:r>
              <w:rPr>
                <w:noProof/>
                <w:webHidden/>
              </w:rPr>
              <w:fldChar w:fldCharType="end"/>
            </w:r>
          </w:hyperlink>
        </w:p>
        <w:p w14:paraId="6DBCD8F2" w14:textId="77777777" w:rsidR="004219EC" w:rsidRDefault="004219EC">
          <w:pPr>
            <w:pStyle w:val="TOC1"/>
            <w:tabs>
              <w:tab w:val="left" w:pos="480"/>
              <w:tab w:val="right" w:leader="dot" w:pos="9060"/>
            </w:tabs>
            <w:rPr>
              <w:rFonts w:asciiTheme="minorHAnsi" w:eastAsiaTheme="minorEastAsia" w:hAnsiTheme="minorHAnsi" w:cstheme="minorBidi"/>
              <w:noProof/>
              <w:kern w:val="0"/>
              <w:sz w:val="22"/>
              <w:szCs w:val="22"/>
              <w:lang w:eastAsia="de-CH"/>
            </w:rPr>
          </w:pPr>
          <w:hyperlink w:anchor="_Toc375142672" w:history="1">
            <w:r w:rsidRPr="00856FBE">
              <w:rPr>
                <w:rStyle w:val="Hyperlink"/>
                <w:noProof/>
              </w:rPr>
              <w:t>4</w:t>
            </w:r>
            <w:r>
              <w:rPr>
                <w:rFonts w:asciiTheme="minorHAnsi" w:eastAsiaTheme="minorEastAsia" w:hAnsiTheme="minorHAnsi" w:cstheme="minorBidi"/>
                <w:noProof/>
                <w:kern w:val="0"/>
                <w:sz w:val="22"/>
                <w:szCs w:val="22"/>
                <w:lang w:eastAsia="de-CH"/>
              </w:rPr>
              <w:tab/>
            </w:r>
            <w:r w:rsidRPr="00856FBE">
              <w:rPr>
                <w:rStyle w:val="Hyperlink"/>
                <w:noProof/>
              </w:rPr>
              <w:t>Teil III: Anhang</w:t>
            </w:r>
            <w:r>
              <w:rPr>
                <w:noProof/>
                <w:webHidden/>
              </w:rPr>
              <w:tab/>
            </w:r>
            <w:r>
              <w:rPr>
                <w:noProof/>
                <w:webHidden/>
              </w:rPr>
              <w:fldChar w:fldCharType="begin"/>
            </w:r>
            <w:r>
              <w:rPr>
                <w:noProof/>
                <w:webHidden/>
              </w:rPr>
              <w:instrText xml:space="preserve"> PAGEREF _Toc375142672 \h </w:instrText>
            </w:r>
            <w:r>
              <w:rPr>
                <w:noProof/>
                <w:webHidden/>
              </w:rPr>
            </w:r>
            <w:r>
              <w:rPr>
                <w:noProof/>
                <w:webHidden/>
              </w:rPr>
              <w:fldChar w:fldCharType="separate"/>
            </w:r>
            <w:r>
              <w:rPr>
                <w:noProof/>
                <w:webHidden/>
              </w:rPr>
              <w:t>84</w:t>
            </w:r>
            <w:r>
              <w:rPr>
                <w:noProof/>
                <w:webHidden/>
              </w:rPr>
              <w:fldChar w:fldCharType="end"/>
            </w:r>
          </w:hyperlink>
        </w:p>
        <w:p w14:paraId="00DBB4A1" w14:textId="77777777" w:rsidR="004219EC" w:rsidRDefault="004219EC">
          <w:pPr>
            <w:pStyle w:val="TOC2"/>
            <w:rPr>
              <w:rFonts w:asciiTheme="minorHAnsi" w:eastAsiaTheme="minorEastAsia" w:hAnsiTheme="minorHAnsi" w:cstheme="minorBidi"/>
              <w:kern w:val="0"/>
              <w:szCs w:val="22"/>
              <w:lang w:eastAsia="de-CH"/>
            </w:rPr>
          </w:pPr>
          <w:hyperlink w:anchor="_Toc375142673" w:history="1">
            <w:r w:rsidRPr="00856FBE">
              <w:rPr>
                <w:rStyle w:val="Hyperlink"/>
              </w:rPr>
              <w:t>4.1</w:t>
            </w:r>
            <w:r>
              <w:rPr>
                <w:rFonts w:asciiTheme="minorHAnsi" w:eastAsiaTheme="minorEastAsia" w:hAnsiTheme="minorHAnsi" w:cstheme="minorBidi"/>
                <w:kern w:val="0"/>
                <w:szCs w:val="22"/>
                <w:lang w:eastAsia="de-CH"/>
              </w:rPr>
              <w:tab/>
            </w:r>
            <w:r w:rsidRPr="00856FBE">
              <w:rPr>
                <w:rStyle w:val="Hyperlink"/>
              </w:rPr>
              <w:t>Erklärung</w:t>
            </w:r>
            <w:r>
              <w:rPr>
                <w:webHidden/>
              </w:rPr>
              <w:tab/>
            </w:r>
            <w:r>
              <w:rPr>
                <w:webHidden/>
              </w:rPr>
              <w:fldChar w:fldCharType="begin"/>
            </w:r>
            <w:r>
              <w:rPr>
                <w:webHidden/>
              </w:rPr>
              <w:instrText xml:space="preserve"> PAGEREF _Toc375142673 \h </w:instrText>
            </w:r>
            <w:r>
              <w:rPr>
                <w:webHidden/>
              </w:rPr>
            </w:r>
            <w:r>
              <w:rPr>
                <w:webHidden/>
              </w:rPr>
              <w:fldChar w:fldCharType="separate"/>
            </w:r>
            <w:r>
              <w:rPr>
                <w:webHidden/>
              </w:rPr>
              <w:t>84</w:t>
            </w:r>
            <w:r>
              <w:rPr>
                <w:webHidden/>
              </w:rPr>
              <w:fldChar w:fldCharType="end"/>
            </w:r>
          </w:hyperlink>
        </w:p>
        <w:p w14:paraId="07AD2995" w14:textId="77777777" w:rsidR="004219EC" w:rsidRDefault="004219EC">
          <w:pPr>
            <w:pStyle w:val="TOC2"/>
            <w:rPr>
              <w:rFonts w:asciiTheme="minorHAnsi" w:eastAsiaTheme="minorEastAsia" w:hAnsiTheme="minorHAnsi" w:cstheme="minorBidi"/>
              <w:kern w:val="0"/>
              <w:szCs w:val="22"/>
              <w:lang w:eastAsia="de-CH"/>
            </w:rPr>
          </w:pPr>
          <w:hyperlink w:anchor="_Toc375142674" w:history="1">
            <w:r w:rsidRPr="00856FBE">
              <w:rPr>
                <w:rStyle w:val="Hyperlink"/>
              </w:rPr>
              <w:t>4.2</w:t>
            </w:r>
            <w:r>
              <w:rPr>
                <w:rFonts w:asciiTheme="minorHAnsi" w:eastAsiaTheme="minorEastAsia" w:hAnsiTheme="minorHAnsi" w:cstheme="minorBidi"/>
                <w:kern w:val="0"/>
                <w:szCs w:val="22"/>
                <w:lang w:eastAsia="de-CH"/>
              </w:rPr>
              <w:tab/>
            </w:r>
            <w:r w:rsidRPr="00856FBE">
              <w:rPr>
                <w:rStyle w:val="Hyperlink"/>
              </w:rPr>
              <w:t>Glossar</w:t>
            </w:r>
            <w:r>
              <w:rPr>
                <w:webHidden/>
              </w:rPr>
              <w:tab/>
            </w:r>
            <w:r>
              <w:rPr>
                <w:webHidden/>
              </w:rPr>
              <w:fldChar w:fldCharType="begin"/>
            </w:r>
            <w:r>
              <w:rPr>
                <w:webHidden/>
              </w:rPr>
              <w:instrText xml:space="preserve"> PAGEREF _Toc375142674 \h </w:instrText>
            </w:r>
            <w:r>
              <w:rPr>
                <w:webHidden/>
              </w:rPr>
            </w:r>
            <w:r>
              <w:rPr>
                <w:webHidden/>
              </w:rPr>
              <w:fldChar w:fldCharType="separate"/>
            </w:r>
            <w:r>
              <w:rPr>
                <w:webHidden/>
              </w:rPr>
              <w:t>84</w:t>
            </w:r>
            <w:r>
              <w:rPr>
                <w:webHidden/>
              </w:rPr>
              <w:fldChar w:fldCharType="end"/>
            </w:r>
          </w:hyperlink>
        </w:p>
        <w:p w14:paraId="1920E93D" w14:textId="77777777" w:rsidR="004219EC" w:rsidRDefault="004219EC">
          <w:pPr>
            <w:pStyle w:val="TOC2"/>
            <w:rPr>
              <w:rFonts w:asciiTheme="minorHAnsi" w:eastAsiaTheme="minorEastAsia" w:hAnsiTheme="minorHAnsi" w:cstheme="minorBidi"/>
              <w:kern w:val="0"/>
              <w:szCs w:val="22"/>
              <w:lang w:eastAsia="de-CH"/>
            </w:rPr>
          </w:pPr>
          <w:hyperlink w:anchor="_Toc375142675" w:history="1">
            <w:r w:rsidRPr="00856FBE">
              <w:rPr>
                <w:rStyle w:val="Hyperlink"/>
              </w:rPr>
              <w:t>4.3</w:t>
            </w:r>
            <w:r>
              <w:rPr>
                <w:rFonts w:asciiTheme="minorHAnsi" w:eastAsiaTheme="minorEastAsia" w:hAnsiTheme="minorHAnsi" w:cstheme="minorBidi"/>
                <w:kern w:val="0"/>
                <w:szCs w:val="22"/>
                <w:lang w:eastAsia="de-CH"/>
              </w:rPr>
              <w:tab/>
            </w:r>
            <w:r w:rsidRPr="00856FBE">
              <w:rPr>
                <w:rStyle w:val="Hyperlink"/>
              </w:rPr>
              <w:t>Abbildungsverzeichnis</w:t>
            </w:r>
            <w:r>
              <w:rPr>
                <w:webHidden/>
              </w:rPr>
              <w:tab/>
            </w:r>
            <w:r>
              <w:rPr>
                <w:webHidden/>
              </w:rPr>
              <w:fldChar w:fldCharType="begin"/>
            </w:r>
            <w:r>
              <w:rPr>
                <w:webHidden/>
              </w:rPr>
              <w:instrText xml:space="preserve"> PAGEREF _Toc375142675 \h </w:instrText>
            </w:r>
            <w:r>
              <w:rPr>
                <w:webHidden/>
              </w:rPr>
            </w:r>
            <w:r>
              <w:rPr>
                <w:webHidden/>
              </w:rPr>
              <w:fldChar w:fldCharType="separate"/>
            </w:r>
            <w:r>
              <w:rPr>
                <w:webHidden/>
              </w:rPr>
              <w:t>85</w:t>
            </w:r>
            <w:r>
              <w:rPr>
                <w:webHidden/>
              </w:rPr>
              <w:fldChar w:fldCharType="end"/>
            </w:r>
          </w:hyperlink>
        </w:p>
        <w:p w14:paraId="1EA0794E" w14:textId="77777777" w:rsidR="004219EC" w:rsidRDefault="004219EC">
          <w:pPr>
            <w:pStyle w:val="TOC2"/>
            <w:rPr>
              <w:rFonts w:asciiTheme="minorHAnsi" w:eastAsiaTheme="minorEastAsia" w:hAnsiTheme="minorHAnsi" w:cstheme="minorBidi"/>
              <w:kern w:val="0"/>
              <w:szCs w:val="22"/>
              <w:lang w:eastAsia="de-CH"/>
            </w:rPr>
          </w:pPr>
          <w:hyperlink w:anchor="_Toc375142676" w:history="1">
            <w:r w:rsidRPr="00856FBE">
              <w:rPr>
                <w:rStyle w:val="Hyperlink"/>
              </w:rPr>
              <w:t>4.4</w:t>
            </w:r>
            <w:r>
              <w:rPr>
                <w:webHidden/>
              </w:rPr>
              <w:tab/>
            </w:r>
            <w:r>
              <w:rPr>
                <w:webHidden/>
              </w:rPr>
              <w:fldChar w:fldCharType="begin"/>
            </w:r>
            <w:r>
              <w:rPr>
                <w:webHidden/>
              </w:rPr>
              <w:instrText xml:space="preserve"> PAGEREF _Toc375142676 \h </w:instrText>
            </w:r>
            <w:r>
              <w:rPr>
                <w:webHidden/>
              </w:rPr>
            </w:r>
            <w:r>
              <w:rPr>
                <w:webHidden/>
              </w:rPr>
              <w:fldChar w:fldCharType="separate"/>
            </w:r>
            <w:r>
              <w:rPr>
                <w:webHidden/>
              </w:rPr>
              <w:t>86</w:t>
            </w:r>
            <w:r>
              <w:rPr>
                <w:webHidden/>
              </w:rPr>
              <w:fldChar w:fldCharType="end"/>
            </w:r>
          </w:hyperlink>
        </w:p>
        <w:p w14:paraId="0D5A60A5" w14:textId="77777777" w:rsidR="004219EC" w:rsidRDefault="004219EC">
          <w:pPr>
            <w:pStyle w:val="TOC2"/>
            <w:rPr>
              <w:rFonts w:asciiTheme="minorHAnsi" w:eastAsiaTheme="minorEastAsia" w:hAnsiTheme="minorHAnsi" w:cstheme="minorBidi"/>
              <w:kern w:val="0"/>
              <w:szCs w:val="22"/>
              <w:lang w:eastAsia="de-CH"/>
            </w:rPr>
          </w:pPr>
          <w:hyperlink w:anchor="_Toc375142677" w:history="1">
            <w:r w:rsidRPr="00856FBE">
              <w:rPr>
                <w:rStyle w:val="Hyperlink"/>
              </w:rPr>
              <w:t>4.5</w:t>
            </w:r>
            <w:r>
              <w:rPr>
                <w:rFonts w:asciiTheme="minorHAnsi" w:eastAsiaTheme="minorEastAsia" w:hAnsiTheme="minorHAnsi" w:cstheme="minorBidi"/>
                <w:kern w:val="0"/>
                <w:szCs w:val="22"/>
                <w:lang w:eastAsia="de-CH"/>
              </w:rPr>
              <w:tab/>
            </w:r>
            <w:r w:rsidRPr="00856FBE">
              <w:rPr>
                <w:rStyle w:val="Hyperlink"/>
              </w:rPr>
              <w:t>Literaturverzeichnis</w:t>
            </w:r>
            <w:r>
              <w:rPr>
                <w:webHidden/>
              </w:rPr>
              <w:tab/>
            </w:r>
            <w:r>
              <w:rPr>
                <w:webHidden/>
              </w:rPr>
              <w:fldChar w:fldCharType="begin"/>
            </w:r>
            <w:r>
              <w:rPr>
                <w:webHidden/>
              </w:rPr>
              <w:instrText xml:space="preserve"> PAGEREF _Toc375142677 \h </w:instrText>
            </w:r>
            <w:r>
              <w:rPr>
                <w:webHidden/>
              </w:rPr>
            </w:r>
            <w:r>
              <w:rPr>
                <w:webHidden/>
              </w:rPr>
              <w:fldChar w:fldCharType="separate"/>
            </w:r>
            <w:r>
              <w:rPr>
                <w:webHidden/>
              </w:rPr>
              <w:t>86</w:t>
            </w:r>
            <w:r>
              <w:rPr>
                <w:webHidden/>
              </w:rPr>
              <w:fldChar w:fldCharType="end"/>
            </w:r>
          </w:hyperlink>
        </w:p>
        <w:p w14:paraId="5F3A57B8" w14:textId="77777777" w:rsidR="004219EC" w:rsidRDefault="004219EC">
          <w:pPr>
            <w:pStyle w:val="TOC2"/>
            <w:rPr>
              <w:rFonts w:asciiTheme="minorHAnsi" w:eastAsiaTheme="minorEastAsia" w:hAnsiTheme="minorHAnsi" w:cstheme="minorBidi"/>
              <w:kern w:val="0"/>
              <w:szCs w:val="22"/>
              <w:lang w:eastAsia="de-CH"/>
            </w:rPr>
          </w:pPr>
          <w:hyperlink w:anchor="_Toc375142678" w:history="1">
            <w:r w:rsidRPr="00856FBE">
              <w:rPr>
                <w:rStyle w:val="Hyperlink"/>
              </w:rPr>
              <w:t>4.6</w:t>
            </w:r>
            <w:r>
              <w:rPr>
                <w:rFonts w:asciiTheme="minorHAnsi" w:eastAsiaTheme="minorEastAsia" w:hAnsiTheme="minorHAnsi" w:cstheme="minorBidi"/>
                <w:kern w:val="0"/>
                <w:szCs w:val="22"/>
                <w:lang w:eastAsia="de-CH"/>
              </w:rPr>
              <w:tab/>
            </w:r>
            <w:r w:rsidRPr="00856FBE">
              <w:rPr>
                <w:rStyle w:val="Hyperlink"/>
              </w:rPr>
              <w:t>Persönliche Berichte und Dank</w:t>
            </w:r>
            <w:r>
              <w:rPr>
                <w:webHidden/>
              </w:rPr>
              <w:tab/>
            </w:r>
            <w:r>
              <w:rPr>
                <w:webHidden/>
              </w:rPr>
              <w:fldChar w:fldCharType="begin"/>
            </w:r>
            <w:r>
              <w:rPr>
                <w:webHidden/>
              </w:rPr>
              <w:instrText xml:space="preserve"> PAGEREF _Toc375142678 \h </w:instrText>
            </w:r>
            <w:r>
              <w:rPr>
                <w:webHidden/>
              </w:rPr>
            </w:r>
            <w:r>
              <w:rPr>
                <w:webHidden/>
              </w:rPr>
              <w:fldChar w:fldCharType="separate"/>
            </w:r>
            <w:r>
              <w:rPr>
                <w:webHidden/>
              </w:rPr>
              <w:t>87</w:t>
            </w:r>
            <w:r>
              <w:rPr>
                <w:webHidden/>
              </w:rPr>
              <w:fldChar w:fldCharType="end"/>
            </w:r>
          </w:hyperlink>
        </w:p>
        <w:p w14:paraId="5C4411C2" w14:textId="77777777" w:rsidR="004219EC" w:rsidRDefault="004219EC">
          <w:pPr>
            <w:pStyle w:val="TOC3"/>
            <w:tabs>
              <w:tab w:val="left" w:pos="1320"/>
              <w:tab w:val="right" w:leader="dot" w:pos="9060"/>
            </w:tabs>
            <w:rPr>
              <w:rFonts w:asciiTheme="minorHAnsi" w:eastAsiaTheme="minorEastAsia" w:hAnsiTheme="minorHAnsi" w:cstheme="minorBidi"/>
              <w:noProof/>
              <w:kern w:val="0"/>
              <w:sz w:val="22"/>
              <w:szCs w:val="22"/>
              <w:lang w:eastAsia="de-CH"/>
            </w:rPr>
          </w:pPr>
          <w:hyperlink w:anchor="_Toc375142679" w:history="1">
            <w:r w:rsidRPr="00856FBE">
              <w:rPr>
                <w:rStyle w:val="Hyperlink"/>
                <w:noProof/>
              </w:rPr>
              <w:t>4.6.1</w:t>
            </w:r>
            <w:r>
              <w:rPr>
                <w:rFonts w:asciiTheme="minorHAnsi" w:eastAsiaTheme="minorEastAsia" w:hAnsiTheme="minorHAnsi" w:cstheme="minorBidi"/>
                <w:noProof/>
                <w:kern w:val="0"/>
                <w:sz w:val="22"/>
                <w:szCs w:val="22"/>
                <w:lang w:eastAsia="de-CH"/>
              </w:rPr>
              <w:tab/>
            </w:r>
            <w:r w:rsidRPr="00856FBE">
              <w:rPr>
                <w:rStyle w:val="Hyperlink"/>
                <w:noProof/>
              </w:rPr>
              <w:t>Dank</w:t>
            </w:r>
            <w:r>
              <w:rPr>
                <w:noProof/>
                <w:webHidden/>
              </w:rPr>
              <w:tab/>
            </w:r>
            <w:r>
              <w:rPr>
                <w:noProof/>
                <w:webHidden/>
              </w:rPr>
              <w:fldChar w:fldCharType="begin"/>
            </w:r>
            <w:r>
              <w:rPr>
                <w:noProof/>
                <w:webHidden/>
              </w:rPr>
              <w:instrText xml:space="preserve"> PAGEREF _Toc375142679 \h </w:instrText>
            </w:r>
            <w:r>
              <w:rPr>
                <w:noProof/>
                <w:webHidden/>
              </w:rPr>
            </w:r>
            <w:r>
              <w:rPr>
                <w:noProof/>
                <w:webHidden/>
              </w:rPr>
              <w:fldChar w:fldCharType="separate"/>
            </w:r>
            <w:r>
              <w:rPr>
                <w:noProof/>
                <w:webHidden/>
              </w:rPr>
              <w:t>87</w:t>
            </w:r>
            <w:r>
              <w:rPr>
                <w:noProof/>
                <w:webHidden/>
              </w:rPr>
              <w:fldChar w:fldCharType="end"/>
            </w:r>
          </w:hyperlink>
        </w:p>
        <w:p w14:paraId="3A6A34D1" w14:textId="77777777" w:rsidR="004219EC" w:rsidRDefault="004219EC">
          <w:pPr>
            <w:pStyle w:val="TOC3"/>
            <w:tabs>
              <w:tab w:val="left" w:pos="1320"/>
              <w:tab w:val="right" w:leader="dot" w:pos="9060"/>
            </w:tabs>
            <w:rPr>
              <w:rFonts w:asciiTheme="minorHAnsi" w:eastAsiaTheme="minorEastAsia" w:hAnsiTheme="minorHAnsi" w:cstheme="minorBidi"/>
              <w:noProof/>
              <w:kern w:val="0"/>
              <w:sz w:val="22"/>
              <w:szCs w:val="22"/>
              <w:lang w:eastAsia="de-CH"/>
            </w:rPr>
          </w:pPr>
          <w:hyperlink w:anchor="_Toc375142680" w:history="1">
            <w:r w:rsidRPr="00856FBE">
              <w:rPr>
                <w:rStyle w:val="Hyperlink"/>
                <w:noProof/>
              </w:rPr>
              <w:t>4.6.2</w:t>
            </w:r>
            <w:r>
              <w:rPr>
                <w:rFonts w:asciiTheme="minorHAnsi" w:eastAsiaTheme="minorEastAsia" w:hAnsiTheme="minorHAnsi" w:cstheme="minorBidi"/>
                <w:noProof/>
                <w:kern w:val="0"/>
                <w:sz w:val="22"/>
                <w:szCs w:val="22"/>
                <w:lang w:eastAsia="de-CH"/>
              </w:rPr>
              <w:tab/>
            </w:r>
            <w:r w:rsidRPr="00856FBE">
              <w:rPr>
                <w:rStyle w:val="Hyperlink"/>
                <w:noProof/>
              </w:rPr>
              <w:t>Persönlicher Bericht Gwendoline Rothauser</w:t>
            </w:r>
            <w:r>
              <w:rPr>
                <w:noProof/>
                <w:webHidden/>
              </w:rPr>
              <w:tab/>
            </w:r>
            <w:r>
              <w:rPr>
                <w:noProof/>
                <w:webHidden/>
              </w:rPr>
              <w:fldChar w:fldCharType="begin"/>
            </w:r>
            <w:r>
              <w:rPr>
                <w:noProof/>
                <w:webHidden/>
              </w:rPr>
              <w:instrText xml:space="preserve"> PAGEREF _Toc375142680 \h </w:instrText>
            </w:r>
            <w:r>
              <w:rPr>
                <w:noProof/>
                <w:webHidden/>
              </w:rPr>
            </w:r>
            <w:r>
              <w:rPr>
                <w:noProof/>
                <w:webHidden/>
              </w:rPr>
              <w:fldChar w:fldCharType="separate"/>
            </w:r>
            <w:r>
              <w:rPr>
                <w:noProof/>
                <w:webHidden/>
              </w:rPr>
              <w:t>87</w:t>
            </w:r>
            <w:r>
              <w:rPr>
                <w:noProof/>
                <w:webHidden/>
              </w:rPr>
              <w:fldChar w:fldCharType="end"/>
            </w:r>
          </w:hyperlink>
        </w:p>
        <w:p w14:paraId="1778FAA3" w14:textId="77777777" w:rsidR="004219EC" w:rsidRDefault="004219EC">
          <w:pPr>
            <w:pStyle w:val="TOC3"/>
            <w:tabs>
              <w:tab w:val="left" w:pos="1320"/>
              <w:tab w:val="right" w:leader="dot" w:pos="9060"/>
            </w:tabs>
            <w:rPr>
              <w:rFonts w:asciiTheme="minorHAnsi" w:eastAsiaTheme="minorEastAsia" w:hAnsiTheme="minorHAnsi" w:cstheme="minorBidi"/>
              <w:noProof/>
              <w:kern w:val="0"/>
              <w:sz w:val="22"/>
              <w:szCs w:val="22"/>
              <w:lang w:eastAsia="de-CH"/>
            </w:rPr>
          </w:pPr>
          <w:hyperlink w:anchor="_Toc375142681" w:history="1">
            <w:r w:rsidRPr="00856FBE">
              <w:rPr>
                <w:rStyle w:val="Hyperlink"/>
                <w:noProof/>
              </w:rPr>
              <w:t>4.6.3</w:t>
            </w:r>
            <w:r>
              <w:rPr>
                <w:rFonts w:asciiTheme="minorHAnsi" w:eastAsiaTheme="minorEastAsia" w:hAnsiTheme="minorHAnsi" w:cstheme="minorBidi"/>
                <w:noProof/>
                <w:kern w:val="0"/>
                <w:sz w:val="22"/>
                <w:szCs w:val="22"/>
                <w:lang w:eastAsia="de-CH"/>
              </w:rPr>
              <w:tab/>
            </w:r>
            <w:r w:rsidRPr="00856FBE">
              <w:rPr>
                <w:rStyle w:val="Hyperlink"/>
                <w:noProof/>
              </w:rPr>
              <w:t>Persönlicher Bericht Julia Schmucki</w:t>
            </w:r>
            <w:r>
              <w:rPr>
                <w:noProof/>
                <w:webHidden/>
              </w:rPr>
              <w:tab/>
            </w:r>
            <w:r>
              <w:rPr>
                <w:noProof/>
                <w:webHidden/>
              </w:rPr>
              <w:fldChar w:fldCharType="begin"/>
            </w:r>
            <w:r>
              <w:rPr>
                <w:noProof/>
                <w:webHidden/>
              </w:rPr>
              <w:instrText xml:space="preserve"> PAGEREF _Toc375142681 \h </w:instrText>
            </w:r>
            <w:r>
              <w:rPr>
                <w:noProof/>
                <w:webHidden/>
              </w:rPr>
            </w:r>
            <w:r>
              <w:rPr>
                <w:noProof/>
                <w:webHidden/>
              </w:rPr>
              <w:fldChar w:fldCharType="separate"/>
            </w:r>
            <w:r>
              <w:rPr>
                <w:noProof/>
                <w:webHidden/>
              </w:rPr>
              <w:t>87</w:t>
            </w:r>
            <w:r>
              <w:rPr>
                <w:noProof/>
                <w:webHidden/>
              </w:rPr>
              <w:fldChar w:fldCharType="end"/>
            </w:r>
          </w:hyperlink>
        </w:p>
        <w:p w14:paraId="17340859" w14:textId="77777777" w:rsidR="004219EC" w:rsidRDefault="004219EC">
          <w:pPr>
            <w:pStyle w:val="TOC2"/>
            <w:rPr>
              <w:rFonts w:asciiTheme="minorHAnsi" w:eastAsiaTheme="minorEastAsia" w:hAnsiTheme="minorHAnsi" w:cstheme="minorBidi"/>
              <w:kern w:val="0"/>
              <w:szCs w:val="22"/>
              <w:lang w:eastAsia="de-CH"/>
            </w:rPr>
          </w:pPr>
          <w:hyperlink w:anchor="_Toc375142682" w:history="1">
            <w:r w:rsidRPr="00856FBE">
              <w:rPr>
                <w:rStyle w:val="Hyperlink"/>
              </w:rPr>
              <w:t>4.7</w:t>
            </w:r>
            <w:r>
              <w:rPr>
                <w:rFonts w:asciiTheme="minorHAnsi" w:eastAsiaTheme="minorEastAsia" w:hAnsiTheme="minorHAnsi" w:cstheme="minorBidi"/>
                <w:kern w:val="0"/>
                <w:szCs w:val="22"/>
                <w:lang w:eastAsia="de-CH"/>
              </w:rPr>
              <w:tab/>
            </w:r>
            <w:r w:rsidRPr="00856FBE">
              <w:rPr>
                <w:rStyle w:val="Hyperlink"/>
              </w:rPr>
              <w:t>Inhaltsverzeichnis der CD</w:t>
            </w:r>
            <w:r>
              <w:rPr>
                <w:webHidden/>
              </w:rPr>
              <w:tab/>
            </w:r>
            <w:r>
              <w:rPr>
                <w:webHidden/>
              </w:rPr>
              <w:fldChar w:fldCharType="begin"/>
            </w:r>
            <w:r>
              <w:rPr>
                <w:webHidden/>
              </w:rPr>
              <w:instrText xml:space="preserve"> PAGEREF _Toc375142682 \h </w:instrText>
            </w:r>
            <w:r>
              <w:rPr>
                <w:webHidden/>
              </w:rPr>
            </w:r>
            <w:r>
              <w:rPr>
                <w:webHidden/>
              </w:rPr>
              <w:fldChar w:fldCharType="separate"/>
            </w:r>
            <w:r>
              <w:rPr>
                <w:webHidden/>
              </w:rPr>
              <w:t>87</w:t>
            </w:r>
            <w:r>
              <w:rPr>
                <w:webHidden/>
              </w:rPr>
              <w:fldChar w:fldCharType="end"/>
            </w:r>
          </w:hyperlink>
        </w:p>
        <w:p w14:paraId="3E0E73C8" w14:textId="77777777" w:rsidR="005A2F6C" w:rsidRPr="00423D5F" w:rsidRDefault="005A2F6C" w:rsidP="00C0772F">
          <w:pPr>
            <w:rPr>
              <w:noProof/>
            </w:rPr>
          </w:pPr>
          <w:r w:rsidRPr="00423D5F">
            <w:rPr>
              <w:b/>
              <w:bCs/>
              <w:noProof/>
            </w:rPr>
            <w:fldChar w:fldCharType="end"/>
          </w:r>
        </w:p>
      </w:sdtContent>
    </w:sdt>
    <w:p w14:paraId="33D150E3" w14:textId="77777777" w:rsidR="004219EC" w:rsidRDefault="004219EC">
      <w:pPr>
        <w:suppressAutoHyphens w:val="0"/>
        <w:autoSpaceDN/>
        <w:spacing w:after="0" w:line="240" w:lineRule="auto"/>
        <w:ind w:firstLine="360"/>
        <w:jc w:val="left"/>
        <w:textAlignment w:val="auto"/>
        <w:rPr>
          <w:rFonts w:eastAsiaTheme="majorEastAsia" w:cstheme="majorBidi"/>
          <w:b/>
          <w:bCs/>
          <w:sz w:val="28"/>
        </w:rPr>
      </w:pPr>
      <w:bookmarkStart w:id="13" w:name="_Toc374995797"/>
      <w:bookmarkStart w:id="14" w:name="_Toc375047313"/>
      <w:bookmarkStart w:id="15" w:name="_Toc375142644"/>
      <w:bookmarkEnd w:id="0"/>
      <w:r>
        <w:br w:type="page"/>
      </w:r>
    </w:p>
    <w:p w14:paraId="4B7C8830" w14:textId="28DCA5CC" w:rsidR="00F10776" w:rsidRPr="004219EC" w:rsidRDefault="00356356" w:rsidP="004219EC">
      <w:pPr>
        <w:pStyle w:val="Heading1"/>
      </w:pPr>
      <w:r w:rsidRPr="004219EC">
        <w:lastRenderedPageBreak/>
        <w:t xml:space="preserve">Teil </w:t>
      </w:r>
      <w:r w:rsidR="00BA7FA6" w:rsidRPr="004219EC">
        <w:t>I</w:t>
      </w:r>
      <w:r w:rsidRPr="004219EC">
        <w:t xml:space="preserve"> : </w:t>
      </w:r>
      <w:r w:rsidR="00BA7FA6" w:rsidRPr="004219EC">
        <w:t xml:space="preserve"> </w:t>
      </w:r>
      <w:r w:rsidR="00314BDE" w:rsidRPr="004219EC">
        <w:t>Technischer Bericht</w:t>
      </w:r>
      <w:bookmarkEnd w:id="13"/>
      <w:bookmarkEnd w:id="14"/>
      <w:bookmarkEnd w:id="15"/>
    </w:p>
    <w:p w14:paraId="03816CB0" w14:textId="77777777" w:rsidR="00EC5CB1" w:rsidRPr="00423D5F" w:rsidRDefault="00EC5CB1" w:rsidP="00C0772F">
      <w:pPr>
        <w:pStyle w:val="Heading2"/>
      </w:pPr>
      <w:bookmarkStart w:id="16" w:name="_Toc374995798"/>
      <w:bookmarkStart w:id="17" w:name="_Toc375047314"/>
      <w:bookmarkStart w:id="18" w:name="_Toc375142645"/>
      <w:r w:rsidRPr="00423D5F">
        <w:t>Einleitung</w:t>
      </w:r>
      <w:bookmarkEnd w:id="16"/>
      <w:bookmarkEnd w:id="17"/>
      <w:bookmarkEnd w:id="18"/>
      <w:r w:rsidR="005C654D" w:rsidRPr="00423D5F">
        <w:t xml:space="preserve"> </w:t>
      </w:r>
    </w:p>
    <w:p w14:paraId="173347D9" w14:textId="3C60F58C" w:rsidR="00F5395C" w:rsidRPr="00423D5F" w:rsidRDefault="00F5395C" w:rsidP="00C0772F">
      <w:r w:rsidRPr="00423D5F">
        <w:t xml:space="preserve">Die Stadt Zürich bietet Open Government Data an. Dabei handelt es sich um Datensätze, </w:t>
      </w:r>
      <w:r w:rsidR="00A105CA" w:rsidRPr="00423D5F">
        <w:t>die</w:t>
      </w:r>
      <w:r w:rsidRPr="00423D5F">
        <w:t xml:space="preserve"> für die Öffentlichkeit in digitaler Form erfasst wurden. Darin enthalten sind zum Beispiel der Stadtplan der Stadt Zürich und dazu alle öffentli</w:t>
      </w:r>
      <w:r w:rsidR="0011618F" w:rsidRPr="00423D5F">
        <w:softHyphen/>
      </w:r>
      <w:r w:rsidRPr="00423D5F">
        <w:t>chen Toiletten, all</w:t>
      </w:r>
      <w:r w:rsidR="00653955" w:rsidRPr="00423D5F">
        <w:t>e Restaurants, alle Schulen und vieles mehr</w:t>
      </w:r>
      <w:r w:rsidRPr="00423D5F">
        <w:t xml:space="preserve">. </w:t>
      </w:r>
    </w:p>
    <w:p w14:paraId="2558143E" w14:textId="22AAED50" w:rsidR="00F5395C" w:rsidRPr="00423D5F" w:rsidRDefault="00F5395C" w:rsidP="00C0772F">
      <w:r w:rsidRPr="00423D5F">
        <w:t>Viele blinde oder sehbehinderte Personen besitzen ein Smartphone. Die meis</w:t>
      </w:r>
      <w:r w:rsidR="0011618F" w:rsidRPr="00423D5F">
        <w:softHyphen/>
      </w:r>
      <w:r w:rsidRPr="00423D5F">
        <w:t xml:space="preserve">ten haben ein iPhone, da </w:t>
      </w:r>
      <w:r w:rsidR="00A105CA" w:rsidRPr="00423D5F">
        <w:t>es</w:t>
      </w:r>
      <w:r w:rsidRPr="00423D5F">
        <w:t xml:space="preserve"> über eine gute Vorlesefunktion verfügt und es einer blinden oder sehbehinderten Person ermöglicht, das Telefon wie ein Sehender zu bedienen.</w:t>
      </w:r>
    </w:p>
    <w:p w14:paraId="7F7AF430" w14:textId="3EBB6F6C" w:rsidR="00F5395C" w:rsidRPr="00423D5F" w:rsidRDefault="00F5395C" w:rsidP="00C0772F">
      <w:r w:rsidRPr="00423D5F">
        <w:t>Nun ist die Frage, ob man diese öffentlichen Daten auch für blinde</w:t>
      </w:r>
      <w:r w:rsidR="00A105CA" w:rsidRPr="00423D5F">
        <w:t xml:space="preserve"> oder sehbe</w:t>
      </w:r>
      <w:r w:rsidR="0011618F" w:rsidRPr="00423D5F">
        <w:softHyphen/>
      </w:r>
      <w:r w:rsidR="00A105CA" w:rsidRPr="00423D5F">
        <w:t>hinderte</w:t>
      </w:r>
      <w:r w:rsidRPr="00423D5F">
        <w:t xml:space="preserve"> Personen mittels einer Webapplikation für Smartphones zugäng</w:t>
      </w:r>
      <w:r w:rsidR="0011618F" w:rsidRPr="00423D5F">
        <w:softHyphen/>
      </w:r>
      <w:r w:rsidRPr="00423D5F">
        <w:t xml:space="preserve">lich machen kann, </w:t>
      </w:r>
      <w:r w:rsidR="00A105CA" w:rsidRPr="00423D5F">
        <w:t>und zwar so, dass es für d</w:t>
      </w:r>
      <w:r w:rsidRPr="00423D5F">
        <w:t xml:space="preserve">iese Personen einen neuen Nutzen bringt. </w:t>
      </w:r>
    </w:p>
    <w:p w14:paraId="2AF6D1F8" w14:textId="77777777" w:rsidR="00EC5CB1" w:rsidRPr="00423D5F" w:rsidRDefault="00EC5CB1" w:rsidP="00C0772F">
      <w:pPr>
        <w:pStyle w:val="Heading2"/>
      </w:pPr>
      <w:bookmarkStart w:id="19" w:name="_Toc374995799"/>
      <w:bookmarkStart w:id="20" w:name="_Toc375047315"/>
      <w:bookmarkStart w:id="21" w:name="_Toc375142646"/>
      <w:r w:rsidRPr="00423D5F">
        <w:t>Aufgabenstellung</w:t>
      </w:r>
      <w:bookmarkEnd w:id="19"/>
      <w:bookmarkEnd w:id="20"/>
      <w:bookmarkEnd w:id="21"/>
    </w:p>
    <w:p w14:paraId="59E1ECBC" w14:textId="70FD2BC6" w:rsidR="009613CD" w:rsidRPr="00423D5F" w:rsidRDefault="00DA4C99" w:rsidP="00C0772F">
      <w:r w:rsidRPr="00423D5F">
        <w:t>Seit Juni letzten Jahres stellt die Stadt Zürich auf dem OGD (Open Government Data) Portal öffentlich Daten frei zur Verfügung. Diese Daten können in Kombination mit weiteren Datenquellen genutzt werden, um innova</w:t>
      </w:r>
      <w:r w:rsidR="0011618F" w:rsidRPr="00423D5F">
        <w:softHyphen/>
      </w:r>
      <w:r w:rsidRPr="00423D5F">
        <w:t>tive Anwendungen zu erstellen. Aus diesen offenen Daten ist beispielsweise die Entsorgung Stadt Zürich App oder eine Budg</w:t>
      </w:r>
      <w:r w:rsidR="009613CD" w:rsidRPr="00423D5F">
        <w:t>etvisualisierung des Budgets de</w:t>
      </w:r>
      <w:r w:rsidR="001E04DB" w:rsidRPr="00423D5F">
        <w:t>r Stadt Zürich entstanden:</w:t>
      </w:r>
      <w:r w:rsidR="00A105CA" w:rsidRPr="00423D5F">
        <w:t xml:space="preserve"> </w:t>
      </w:r>
    </w:p>
    <w:p w14:paraId="4B43D9BD" w14:textId="113A9C61" w:rsidR="00DA4C99" w:rsidRPr="00423D5F" w:rsidRDefault="00E763E7" w:rsidP="00C0772F">
      <w:hyperlink r:id="rId25" w:history="1">
        <w:r w:rsidR="009613CD" w:rsidRPr="00423D5F">
          <w:rPr>
            <w:rStyle w:val="Hyperlink"/>
            <w:sz w:val="22"/>
          </w:rPr>
          <w:t>http://data.stadt-zuerich.ch/content/portal/de/index/ogd/anwendungen.html</w:t>
        </w:r>
      </w:hyperlink>
      <w:r w:rsidR="00DA4C99" w:rsidRPr="00423D5F">
        <w:rPr>
          <w:sz w:val="22"/>
        </w:rPr>
        <w:t xml:space="preserve"> </w:t>
      </w:r>
    </w:p>
    <w:p w14:paraId="2C1D1CEA" w14:textId="77777777" w:rsidR="00DA4C99" w:rsidRPr="00423D5F" w:rsidRDefault="00DA4C99" w:rsidP="00C0772F">
      <w:r w:rsidRPr="00423D5F">
        <w:t xml:space="preserve">Ziel der Arbeit </w:t>
      </w:r>
      <w:r w:rsidRPr="00423D5F">
        <w:rPr>
          <w:b/>
        </w:rPr>
        <w:t>Accessible Map</w:t>
      </w:r>
      <w:r w:rsidR="00653955" w:rsidRPr="00423D5F">
        <w:rPr>
          <w:b/>
        </w:rPr>
        <w:t xml:space="preserve"> App</w:t>
      </w:r>
      <w:r w:rsidRPr="00423D5F">
        <w:t xml:space="preserve"> ist eine Anwendung für sehbehinderte und blinde Menschen, die ihnen bei der Orientierung in der Stadt Zürich hilft (‚sie liest ihnen die Umgebung vor‘). Steht eine blinde Person beispielsweise am Paradeplatz, soll die Anwendung ihr vorlesen: "12 Uhr Bahnhofstrasse, 3 Uhr Waagstrasse, 4 Uhr Poststrasse, 8 Uhr Bleicherweg, 10 Uhr Talacker." Damit kann sich die sehbehinderte oder blinde Person in der Stadt Zürich besser orientieren. </w:t>
      </w:r>
    </w:p>
    <w:p w14:paraId="1B8AE382" w14:textId="44633E5C" w:rsidR="00DA4C99" w:rsidRPr="00423D5F" w:rsidRDefault="00DA4C99" w:rsidP="00C0772F">
      <w:r w:rsidRPr="00423D5F">
        <w:t xml:space="preserve">Umgesetzt werden soll die Applikation mit offenen Daten (Open Government Data) der Stadt Zürich und weiterem, offen zugänglichem Kartenmaterial. Die Technologie an sich kann frei gewählt werden, einzige Bedingung ist, dass die Anwendung auf mobilen </w:t>
      </w:r>
      <w:r w:rsidR="00DE62C3" w:rsidRPr="00423D5F">
        <w:t>Endgeräten genutzt werden kann. P</w:t>
      </w:r>
      <w:r w:rsidRPr="00423D5F">
        <w:t xml:space="preserve">räferiertes, mobiles Gerät von sehbehinderten und blinden Personen ist das iPhone, v.a. wegen der guten Vorlesefunktionalität. </w:t>
      </w:r>
    </w:p>
    <w:p w14:paraId="3A46B716" w14:textId="77777777" w:rsidR="00885ADF" w:rsidRPr="00423D5F" w:rsidRDefault="00885ADF" w:rsidP="00C0772F">
      <w:pPr>
        <w:rPr>
          <w:rFonts w:eastAsiaTheme="majorEastAsia" w:cstheme="majorBidi"/>
          <w:color w:val="000000" w:themeColor="text1"/>
          <w:sz w:val="26"/>
        </w:rPr>
      </w:pPr>
      <w:r w:rsidRPr="00423D5F">
        <w:br w:type="page"/>
      </w:r>
    </w:p>
    <w:p w14:paraId="45EA9E0F" w14:textId="77777777" w:rsidR="00DA4C99" w:rsidRPr="00423D5F" w:rsidRDefault="00637AA5" w:rsidP="00C0772F">
      <w:pPr>
        <w:pStyle w:val="Heading2"/>
      </w:pPr>
      <w:bookmarkStart w:id="22" w:name="_Toc374995800"/>
      <w:bookmarkStart w:id="23" w:name="_Toc375047316"/>
      <w:bookmarkStart w:id="24" w:name="_Toc375142647"/>
      <w:r w:rsidRPr="00423D5F">
        <w:lastRenderedPageBreak/>
        <w:t>Ziele</w:t>
      </w:r>
      <w:bookmarkEnd w:id="22"/>
      <w:bookmarkEnd w:id="23"/>
      <w:bookmarkEnd w:id="24"/>
    </w:p>
    <w:p w14:paraId="54BE81D6" w14:textId="77777777" w:rsidR="00637AA5" w:rsidRPr="00423D5F" w:rsidRDefault="00637AA5" w:rsidP="004219EC">
      <w:r w:rsidRPr="00423D5F">
        <w:t>In der Aufgabenstellung wurden folgende Ziele definiert:</w:t>
      </w:r>
    </w:p>
    <w:p w14:paraId="6D9AF7E6" w14:textId="77777777" w:rsidR="004219EC" w:rsidRDefault="00DA4C99" w:rsidP="004219EC">
      <w:pPr>
        <w:spacing w:line="240" w:lineRule="auto"/>
        <w:rPr>
          <w:b/>
        </w:rPr>
      </w:pPr>
      <w:r w:rsidRPr="004219EC">
        <w:rPr>
          <w:b/>
        </w:rPr>
        <w:t>Anforderungsanalyse</w:t>
      </w:r>
    </w:p>
    <w:p w14:paraId="33DA33A7" w14:textId="6D2512E9" w:rsidR="004219EC" w:rsidRPr="00423D5F" w:rsidRDefault="00DA4C99" w:rsidP="004219EC">
      <w:pPr>
        <w:spacing w:line="240" w:lineRule="auto"/>
      </w:pPr>
      <w:r w:rsidRPr="00423D5F">
        <w:t xml:space="preserve">Erhebung der aktuellen Probleme, </w:t>
      </w:r>
      <w:r w:rsidR="00DE62C3" w:rsidRPr="00423D5F">
        <w:t>denen</w:t>
      </w:r>
      <w:r w:rsidRPr="00423D5F">
        <w:t xml:space="preserve"> sich Blinden und Sehbehinderten bei der Orientierung und Fortbewegung im städtischen Raum stellen. Zusammenstellung der wichtigsten, funktionalen Benutzeranforderungen an eine solche Applikation (diese Arbeit erfolgt in enger Zusammenarbeit mit Technologieexperten und betroffenen Mitarbeitenden der Stiftung </w:t>
      </w:r>
      <w:r w:rsidR="00653955" w:rsidRPr="00423D5F">
        <w:t>„</w:t>
      </w:r>
      <w:r w:rsidRPr="00423D5F">
        <w:t>Zugang für alle</w:t>
      </w:r>
      <w:r w:rsidR="00653955" w:rsidRPr="00423D5F">
        <w:t>“</w:t>
      </w:r>
      <w:r w:rsidRPr="00423D5F">
        <w:t xml:space="preserve">). </w:t>
      </w:r>
    </w:p>
    <w:p w14:paraId="1D3248E5" w14:textId="77777777" w:rsidR="004219EC" w:rsidRDefault="00DA4C99" w:rsidP="004219EC">
      <w:pPr>
        <w:spacing w:line="240" w:lineRule="auto"/>
      </w:pPr>
      <w:r w:rsidRPr="004219EC">
        <w:rPr>
          <w:b/>
        </w:rPr>
        <w:t>Technische</w:t>
      </w:r>
      <w:r w:rsidRPr="00423D5F">
        <w:t xml:space="preserve"> </w:t>
      </w:r>
      <w:r w:rsidRPr="004219EC">
        <w:rPr>
          <w:b/>
        </w:rPr>
        <w:t>Evaluation</w:t>
      </w:r>
    </w:p>
    <w:p w14:paraId="12F03043" w14:textId="3E29D79B" w:rsidR="00DA4C99" w:rsidRPr="00423D5F" w:rsidRDefault="00DA4C99" w:rsidP="004219EC">
      <w:pPr>
        <w:spacing w:line="240" w:lineRule="auto"/>
      </w:pPr>
      <w:r w:rsidRPr="00423D5F">
        <w:t xml:space="preserve">Abklärung der technischen Möglichkeiten, die Zielgruppe in diesem Problembereich auf der Basis von Geodaten und Sprachausgabe zu unterstützen. </w:t>
      </w:r>
    </w:p>
    <w:p w14:paraId="587FFF20" w14:textId="77777777" w:rsidR="004219EC" w:rsidRDefault="00DA4C99" w:rsidP="004219EC">
      <w:pPr>
        <w:spacing w:line="240" w:lineRule="auto"/>
      </w:pPr>
      <w:r w:rsidRPr="004219EC">
        <w:rPr>
          <w:b/>
        </w:rPr>
        <w:t>Datenumfang</w:t>
      </w:r>
      <w:r w:rsidRPr="00423D5F">
        <w:t xml:space="preserve"> </w:t>
      </w:r>
    </w:p>
    <w:p w14:paraId="23782EF1" w14:textId="416B4E29" w:rsidR="00DA4C99" w:rsidRPr="00423D5F" w:rsidRDefault="00DA4C99" w:rsidP="004219EC">
      <w:pPr>
        <w:spacing w:line="240" w:lineRule="auto"/>
      </w:pPr>
      <w:r w:rsidRPr="00423D5F">
        <w:t>Festlegung des zur Verfügung stehenden Datenbestandes in der S</w:t>
      </w:r>
      <w:r w:rsidR="0074192F" w:rsidRPr="00423D5F">
        <w:t>tadt Zürich (Points of Interest</w:t>
      </w:r>
      <w:r w:rsidRPr="00423D5F">
        <w:t xml:space="preserve">, Haltestellen, öffentliche Plätze, Strassen etc.). Die Stadt unterstützt hier mit mehreren Experten das Projekt aktiv. </w:t>
      </w:r>
    </w:p>
    <w:p w14:paraId="585356DD" w14:textId="77777777" w:rsidR="004219EC" w:rsidRDefault="00DA4C99" w:rsidP="004219EC">
      <w:pPr>
        <w:spacing w:line="240" w:lineRule="auto"/>
        <w:rPr>
          <w:b/>
        </w:rPr>
      </w:pPr>
      <w:r w:rsidRPr="004219EC">
        <w:rPr>
          <w:b/>
        </w:rPr>
        <w:t>Implementation</w:t>
      </w:r>
    </w:p>
    <w:p w14:paraId="54AD9AA8" w14:textId="10384B8F" w:rsidR="00DA4C99" w:rsidRPr="00423D5F" w:rsidRDefault="00DA4C99" w:rsidP="004219EC">
      <w:pPr>
        <w:spacing w:line="240" w:lineRule="auto"/>
      </w:pPr>
      <w:r w:rsidRPr="00423D5F">
        <w:t xml:space="preserve">Entwurf und Entwicklung der Applikation Accessible Map auf Basis der erhobenen Benutzerbedürfnisse. Die Benutzerfreundlichkeit aus Sicht der Betroffenen soll dabei besonders berücksichtigt werden. Kernpunkte sind, wie die Geodaten sinnvoll in Text umgewandelt werden können sowie die barrierefreie Darstellung derselben auf einer (mobilen) Website. </w:t>
      </w:r>
    </w:p>
    <w:p w14:paraId="4676F8BA" w14:textId="77777777" w:rsidR="004219EC" w:rsidRDefault="00DA4C99" w:rsidP="004219EC">
      <w:pPr>
        <w:spacing w:line="240" w:lineRule="auto"/>
      </w:pPr>
      <w:r w:rsidRPr="004219EC">
        <w:rPr>
          <w:b/>
        </w:rPr>
        <w:t>Demonstration</w:t>
      </w:r>
      <w:r w:rsidRPr="00423D5F">
        <w:t xml:space="preserve"> </w:t>
      </w:r>
    </w:p>
    <w:p w14:paraId="23130755" w14:textId="0D18FD8C" w:rsidR="00DA4C99" w:rsidRPr="00423D5F" w:rsidRDefault="00DA4C99" w:rsidP="004219EC">
      <w:pPr>
        <w:spacing w:line="240" w:lineRule="auto"/>
      </w:pPr>
      <w:r w:rsidRPr="00423D5F">
        <w:t>Demonstration eines lauffähigen Prototyps. Der Prototyp soll eine eventuelle, zukünftige Weiterentwicklung zulassen. Mögliche Szenarien wären beispielsweise eine schweizweite Anwendung, Ausbau des Funktonalitätsum</w:t>
      </w:r>
      <w:r w:rsidR="004219EC">
        <w:softHyphen/>
      </w:r>
      <w:r w:rsidRPr="00423D5F">
        <w:t>fangs sowie Ausweitung des D</w:t>
      </w:r>
      <w:r w:rsidRPr="00423D5F">
        <w:t>a</w:t>
      </w:r>
      <w:r w:rsidRPr="00423D5F">
        <w:t>tenbestandes.</w:t>
      </w:r>
    </w:p>
    <w:p w14:paraId="2C0D1BBA" w14:textId="77777777" w:rsidR="00EC5CB1" w:rsidRPr="00423D5F" w:rsidRDefault="00EC5CB1" w:rsidP="00C0772F">
      <w:pPr>
        <w:pStyle w:val="Heading2"/>
      </w:pPr>
      <w:bookmarkStart w:id="25" w:name="_Toc374995801"/>
      <w:bookmarkStart w:id="26" w:name="_Toc375047317"/>
      <w:bookmarkStart w:id="27" w:name="_Toc375142648"/>
      <w:r w:rsidRPr="00423D5F">
        <w:t>Rahmenbedingungen</w:t>
      </w:r>
      <w:bookmarkEnd w:id="25"/>
      <w:bookmarkEnd w:id="26"/>
      <w:bookmarkEnd w:id="27"/>
    </w:p>
    <w:p w14:paraId="0DED6BDD" w14:textId="77777777" w:rsidR="00EC5CB1" w:rsidRPr="00423D5F" w:rsidRDefault="002A54D8" w:rsidP="004219EC">
      <w:r w:rsidRPr="00423D5F">
        <w:t xml:space="preserve">Die Rahmenbedingungen </w:t>
      </w:r>
      <w:r w:rsidR="0074192F" w:rsidRPr="00423D5F">
        <w:t>wurden</w:t>
      </w:r>
      <w:r w:rsidRPr="00423D5F">
        <w:t xml:space="preserve"> wie folgt</w:t>
      </w:r>
      <w:r w:rsidR="0074192F" w:rsidRPr="00423D5F">
        <w:t xml:space="preserve"> definiert</w:t>
      </w:r>
      <w:r w:rsidRPr="00423D5F">
        <w:t xml:space="preserve">: </w:t>
      </w:r>
    </w:p>
    <w:p w14:paraId="684FC716" w14:textId="6DF1BC49" w:rsidR="002A54D8" w:rsidRPr="00423D5F" w:rsidRDefault="002A54D8" w:rsidP="004219EC">
      <w:pPr>
        <w:pStyle w:val="ListParagraph"/>
        <w:numPr>
          <w:ilvl w:val="0"/>
          <w:numId w:val="25"/>
        </w:numPr>
      </w:pPr>
      <w:r w:rsidRPr="00423D5F">
        <w:t xml:space="preserve">Kenntnisse der Programmierung von Webseiten, </w:t>
      </w:r>
      <w:r w:rsidR="00DE62C3" w:rsidRPr="00423D5F">
        <w:t>die</w:t>
      </w:r>
      <w:r w:rsidRPr="00423D5F">
        <w:t xml:space="preserve"> auch auf mobilen Endgeräten genutzt werden können. Technologie und Framework sollen selbstständig so gewählt werden, dass sie die Anwendung auf mobilen Endgeräten optimal unterstützen.</w:t>
      </w:r>
    </w:p>
    <w:p w14:paraId="579593F9" w14:textId="77777777" w:rsidR="002A54D8" w:rsidRPr="00423D5F" w:rsidRDefault="002A54D8" w:rsidP="004219EC">
      <w:pPr>
        <w:pStyle w:val="ListParagraph"/>
        <w:numPr>
          <w:ilvl w:val="0"/>
          <w:numId w:val="25"/>
        </w:numPr>
      </w:pPr>
      <w:r w:rsidRPr="00423D5F">
        <w:t>Gute Kenntnisse von JavaScript oder Interesse, sich dieses anzueignen.</w:t>
      </w:r>
    </w:p>
    <w:p w14:paraId="205A9066" w14:textId="0F27FBF9" w:rsidR="002A54D8" w:rsidRPr="00423D5F" w:rsidRDefault="002A54D8" w:rsidP="004219EC">
      <w:pPr>
        <w:pStyle w:val="ListParagraph"/>
        <w:numPr>
          <w:ilvl w:val="0"/>
          <w:numId w:val="25"/>
        </w:numPr>
      </w:pPr>
      <w:r w:rsidRPr="00423D5F">
        <w:t>Code, Kommentare und Versionsverwaltung sind in Englisch. Alles andere</w:t>
      </w:r>
      <w:r w:rsidR="00DE62C3" w:rsidRPr="00423D5F">
        <w:t xml:space="preserve"> ist</w:t>
      </w:r>
      <w:r w:rsidRPr="00423D5F">
        <w:t xml:space="preserve"> in </w:t>
      </w:r>
      <w:r w:rsidR="00DE62C3" w:rsidRPr="00423D5F">
        <w:t>d</w:t>
      </w:r>
      <w:r w:rsidRPr="00423D5F">
        <w:t>eutsch</w:t>
      </w:r>
      <w:r w:rsidR="00DE62C3" w:rsidRPr="00423D5F">
        <w:t>er Sprache verfasst</w:t>
      </w:r>
      <w:r w:rsidRPr="00423D5F">
        <w:t>.</w:t>
      </w:r>
    </w:p>
    <w:p w14:paraId="4D6263D5" w14:textId="77777777" w:rsidR="008C0511" w:rsidRPr="00423D5F" w:rsidRDefault="008C0511" w:rsidP="00C0772F">
      <w:pPr>
        <w:rPr>
          <w:rFonts w:eastAsiaTheme="majorEastAsia" w:cstheme="majorBidi"/>
          <w:color w:val="000000" w:themeColor="text1"/>
          <w:sz w:val="26"/>
        </w:rPr>
      </w:pPr>
      <w:r w:rsidRPr="00423D5F">
        <w:br w:type="page"/>
      </w:r>
    </w:p>
    <w:p w14:paraId="529CC6DB" w14:textId="77777777" w:rsidR="00EC5CB1" w:rsidRPr="00423D5F" w:rsidRDefault="00EC5CB1" w:rsidP="00C0772F">
      <w:pPr>
        <w:pStyle w:val="Heading2"/>
      </w:pPr>
      <w:bookmarkStart w:id="28" w:name="_Toc374995802"/>
      <w:bookmarkStart w:id="29" w:name="_Toc375047318"/>
      <w:bookmarkStart w:id="30" w:name="_Toc375142649"/>
      <w:r w:rsidRPr="00423D5F">
        <w:lastRenderedPageBreak/>
        <w:t>Aufbau der Arbeit</w:t>
      </w:r>
      <w:bookmarkEnd w:id="28"/>
      <w:bookmarkEnd w:id="29"/>
      <w:bookmarkEnd w:id="30"/>
    </w:p>
    <w:p w14:paraId="6385AFA6" w14:textId="77777777" w:rsidR="008A47F8" w:rsidRPr="00423D5F" w:rsidRDefault="008A47F8" w:rsidP="00C0772F">
      <w:r w:rsidRPr="00423D5F">
        <w:t xml:space="preserve">Die Arbeit ist in drei Teile gegliedert. </w:t>
      </w:r>
    </w:p>
    <w:p w14:paraId="7CC5257C" w14:textId="42BBEDD1" w:rsidR="008A47F8" w:rsidRPr="00423D5F" w:rsidRDefault="008A47F8" w:rsidP="00C0772F">
      <w:r w:rsidRPr="00423D5F">
        <w:t xml:space="preserve">Im ersten Teil, dem technischen Bericht, werden die Aufgabenstellung und Ziele vorgetragen (Kapitel 1.1 – 1.4). Weiter werden die Umsetzungsentwürfe zu Beginn der Arbeit vorgestellt. </w:t>
      </w:r>
      <w:r w:rsidR="00CB6473" w:rsidRPr="00423D5F">
        <w:t>Dies</w:t>
      </w:r>
      <w:r w:rsidR="007A6F3A" w:rsidRPr="00423D5F">
        <w:t>er</w:t>
      </w:r>
      <w:r w:rsidRPr="00423D5F">
        <w:t xml:space="preserve"> umfasst eine Analyse der vorhandenen Applikationen im selben Themenbereich sowie der Routingalgorithmen (Kapitel 1.6.1)</w:t>
      </w:r>
      <w:r w:rsidR="00E2006C" w:rsidRPr="00423D5F">
        <w:t xml:space="preserve">. </w:t>
      </w:r>
      <w:r w:rsidRPr="00423D5F">
        <w:t>Danach werden die anfänglichen Konzept- und Designideen gezeigt und erk</w:t>
      </w:r>
      <w:r w:rsidR="00E2006C" w:rsidRPr="00423D5F">
        <w:t>l</w:t>
      </w:r>
      <w:r w:rsidRPr="00423D5F">
        <w:t xml:space="preserve">ärt (Kapitel 1.6.2). In Kapitel 1.6.3 wird die Umsetzung der Funktionalitäten der schlussendlichen Anwendung beschrieben. Zum Schluss werden die Implementierung und die Resultate der Arbeit und ein Ausblick auf mögliche Weiterentwicklungen gegeben (Kapitel 1.6.4 und 1.6.5). </w:t>
      </w:r>
    </w:p>
    <w:p w14:paraId="417871A3" w14:textId="313D4AB1" w:rsidR="008A47F8" w:rsidRPr="00423D5F" w:rsidRDefault="008A47F8" w:rsidP="00C0772F">
      <w:r w:rsidRPr="00423D5F">
        <w:t xml:space="preserve">Der zweite Teil umfasst die Software-Dokumentationen. Darin enthalten </w:t>
      </w:r>
      <w:r w:rsidR="007A6F3A" w:rsidRPr="00423D5F">
        <w:t>sind</w:t>
      </w:r>
      <w:r w:rsidRPr="00423D5F">
        <w:t xml:space="preserve"> die Anwendungsspezifikation (Kapitel 2.1) sowie ein </w:t>
      </w:r>
      <w:r w:rsidR="007A6F3A" w:rsidRPr="00423D5F">
        <w:t>Objekt</w:t>
      </w:r>
      <w:r w:rsidRPr="00423D5F">
        <w:t>- und Sequenzdiagramm (Kapitel 2.2.1 und 2.2.2). Ausserdem wird in Kapitel 2.3 die Impl</w:t>
      </w:r>
      <w:r w:rsidRPr="00423D5F">
        <w:t>e</w:t>
      </w:r>
      <w:r w:rsidRPr="00423D5F">
        <w:t xml:space="preserve">mentation näher </w:t>
      </w:r>
      <w:r w:rsidR="00D4552D" w:rsidRPr="00423D5F">
        <w:t>erläutert</w:t>
      </w:r>
      <w:r w:rsidRPr="00423D5F">
        <w:t>. Anschliessend werden die Resultate als einzelne Pu</w:t>
      </w:r>
      <w:r w:rsidR="00E2006C" w:rsidRPr="00423D5F">
        <w:t xml:space="preserve">nkte vorgetragen (Kapitel 2.4). </w:t>
      </w:r>
      <w:r w:rsidRPr="00423D5F">
        <w:t xml:space="preserve">Das Projektmanagement </w:t>
      </w:r>
      <w:r w:rsidR="00D4552D" w:rsidRPr="00423D5F">
        <w:t>befindet sich</w:t>
      </w:r>
      <w:r w:rsidRPr="00423D5F">
        <w:t xml:space="preserve"> in</w:t>
      </w:r>
      <w:r w:rsidR="00E2006C" w:rsidRPr="00423D5F">
        <w:t xml:space="preserve"> Kap</w:t>
      </w:r>
      <w:r w:rsidRPr="00423D5F">
        <w:t>i</w:t>
      </w:r>
      <w:r w:rsidR="00E2006C" w:rsidRPr="00423D5F">
        <w:t>t</w:t>
      </w:r>
      <w:r w:rsidRPr="00423D5F">
        <w:t xml:space="preserve">el 2.5. Dort wird die Zeitplanung, das </w:t>
      </w:r>
      <w:proofErr w:type="spellStart"/>
      <w:r w:rsidRPr="00423D5F">
        <w:t>Projektmonitoring</w:t>
      </w:r>
      <w:proofErr w:type="spellEnd"/>
      <w:r w:rsidRPr="00423D5F">
        <w:t xml:space="preserve"> und das Ris</w:t>
      </w:r>
      <w:r w:rsidRPr="00423D5F">
        <w:t>i</w:t>
      </w:r>
      <w:r w:rsidRPr="00423D5F">
        <w:t>komanagement vorgestellt.</w:t>
      </w:r>
    </w:p>
    <w:p w14:paraId="23D93AF9" w14:textId="16C7C262" w:rsidR="00097EF3" w:rsidRPr="00423D5F" w:rsidRDefault="008A47F8" w:rsidP="00C0772F">
      <w:r w:rsidRPr="00423D5F">
        <w:t xml:space="preserve">Den letzten Teil bildet der Anhang. Darin </w:t>
      </w:r>
      <w:r w:rsidR="00D4552D" w:rsidRPr="00423D5F">
        <w:t>befinden</w:t>
      </w:r>
      <w:r w:rsidRPr="00423D5F">
        <w:t xml:space="preserve"> sich neben Glossar, Abbildungs-</w:t>
      </w:r>
      <w:r w:rsidR="00D4552D" w:rsidRPr="00423D5F">
        <w:t xml:space="preserve"> </w:t>
      </w:r>
      <w:r w:rsidRPr="00423D5F">
        <w:t xml:space="preserve">und Literaturverzeichnis </w:t>
      </w:r>
      <w:r w:rsidR="00D4552D" w:rsidRPr="00423D5F">
        <w:t>auch</w:t>
      </w:r>
      <w:r w:rsidRPr="00423D5F">
        <w:t xml:space="preserve"> die persönlichen Berichte der Studentinnen.</w:t>
      </w:r>
      <w:r w:rsidR="00097EF3" w:rsidRPr="00423D5F">
        <w:br w:type="page"/>
      </w:r>
    </w:p>
    <w:p w14:paraId="5FB82B23" w14:textId="77777777" w:rsidR="00EC5CB1" w:rsidRPr="00423D5F" w:rsidRDefault="00037B1C" w:rsidP="00C0772F">
      <w:pPr>
        <w:pStyle w:val="Heading2"/>
      </w:pPr>
      <w:bookmarkStart w:id="31" w:name="_Toc374995803"/>
      <w:bookmarkStart w:id="32" w:name="_Toc375047319"/>
      <w:bookmarkStart w:id="33" w:name="_Toc375142650"/>
      <w:r w:rsidRPr="00423D5F">
        <w:lastRenderedPageBreak/>
        <w:t>Umsetzung</w:t>
      </w:r>
      <w:bookmarkEnd w:id="31"/>
      <w:bookmarkEnd w:id="32"/>
      <w:bookmarkEnd w:id="33"/>
    </w:p>
    <w:p w14:paraId="375BBEE6" w14:textId="77777777" w:rsidR="00037B1C" w:rsidRPr="00423D5F" w:rsidRDefault="00037B1C" w:rsidP="00C0772F">
      <w:pPr>
        <w:pStyle w:val="Heading3"/>
      </w:pPr>
      <w:bookmarkStart w:id="34" w:name="_Toc374995804"/>
      <w:bookmarkStart w:id="35" w:name="_Toc375047320"/>
      <w:bookmarkStart w:id="36" w:name="_Toc375142651"/>
      <w:r w:rsidRPr="00423D5F">
        <w:t>Stand der Technik</w:t>
      </w:r>
      <w:bookmarkEnd w:id="34"/>
      <w:bookmarkEnd w:id="35"/>
      <w:bookmarkEnd w:id="36"/>
    </w:p>
    <w:p w14:paraId="55B74795" w14:textId="28A89719" w:rsidR="00885ADF" w:rsidRPr="00423D5F" w:rsidRDefault="00885ADF" w:rsidP="00C0772F">
      <w:r w:rsidRPr="00423D5F">
        <w:t xml:space="preserve">In der Anforderungsanalyse wurden bestehende Anwendungen genauer analysiert. Darunter waren </w:t>
      </w:r>
      <w:r w:rsidR="00D4552D" w:rsidRPr="00423D5F">
        <w:t>drei</w:t>
      </w:r>
      <w:r w:rsidRPr="00423D5F">
        <w:t xml:space="preserve"> Web-Applikation</w:t>
      </w:r>
      <w:r w:rsidR="00D4552D" w:rsidRPr="00423D5F">
        <w:t>en</w:t>
      </w:r>
      <w:r w:rsidR="00206CA0" w:rsidRPr="00423D5F">
        <w:t xml:space="preserve"> </w:t>
      </w:r>
      <w:r w:rsidR="00D4552D" w:rsidRPr="00423D5F">
        <w:t>sowie</w:t>
      </w:r>
      <w:r w:rsidRPr="00423D5F">
        <w:t xml:space="preserve"> </w:t>
      </w:r>
      <w:r w:rsidRPr="00423D5F">
        <w:rPr>
          <w:color w:val="FF0000"/>
        </w:rPr>
        <w:t xml:space="preserve">mehrere </w:t>
      </w:r>
      <w:r w:rsidRPr="00423D5F">
        <w:t xml:space="preserve">iPhone-Anwendungen und zwei Android-Anwendungen. </w:t>
      </w:r>
    </w:p>
    <w:p w14:paraId="73420AA6" w14:textId="77777777" w:rsidR="00703959" w:rsidRPr="00423D5F" w:rsidRDefault="00885ADF" w:rsidP="00C0772F">
      <w:pPr>
        <w:pStyle w:val="Heading4"/>
      </w:pPr>
      <w:r w:rsidRPr="00423D5F">
        <w:t>Web-</w:t>
      </w:r>
      <w:r w:rsidR="00703959" w:rsidRPr="00423D5F">
        <w:t>Anwendungen</w:t>
      </w:r>
    </w:p>
    <w:p w14:paraId="1A33A620" w14:textId="1911F363" w:rsidR="00B01C87" w:rsidRPr="00423D5F" w:rsidRDefault="00B01C87" w:rsidP="00C0772F">
      <w:r w:rsidRPr="00423D5F">
        <w:t>Neben d</w:t>
      </w:r>
      <w:r w:rsidR="0076495D" w:rsidRPr="00423D5F">
        <w:t xml:space="preserve">er Web-Anwendung </w:t>
      </w:r>
      <w:proofErr w:type="spellStart"/>
      <w:r w:rsidR="0076495D" w:rsidRPr="00423D5F">
        <w:t>AmauroMap</w:t>
      </w:r>
      <w:proofErr w:type="spellEnd"/>
      <w:r w:rsidR="0076495D" w:rsidRPr="00423D5F">
        <w:t xml:space="preserve"> für B</w:t>
      </w:r>
      <w:r w:rsidRPr="00423D5F">
        <w:t xml:space="preserve">linde wurden </w:t>
      </w:r>
      <w:r w:rsidR="00CE13BB" w:rsidRPr="00423D5F">
        <w:t>noch</w:t>
      </w:r>
      <w:r w:rsidRPr="00423D5F">
        <w:t xml:space="preserve"> zwei weitere </w:t>
      </w:r>
      <w:r w:rsidR="00CE13BB" w:rsidRPr="00423D5F">
        <w:t>Anwendungen analysiert</w:t>
      </w:r>
      <w:r w:rsidRPr="00423D5F">
        <w:t xml:space="preserve">. Diese sind </w:t>
      </w:r>
      <w:r w:rsidR="0076495D" w:rsidRPr="00423D5F">
        <w:t>zwar</w:t>
      </w:r>
      <w:r w:rsidRPr="00423D5F">
        <w:t xml:space="preserve"> für Rollstuhlfahrer</w:t>
      </w:r>
      <w:r w:rsidR="0036605D" w:rsidRPr="00423D5F">
        <w:t xml:space="preserve"> entworfen</w:t>
      </w:r>
      <w:r w:rsidR="0076495D" w:rsidRPr="00423D5F">
        <w:t xml:space="preserve">, </w:t>
      </w:r>
      <w:r w:rsidR="00CE13BB" w:rsidRPr="00423D5F">
        <w:t>zeigen jedoch, dass viel Engagement für Projekte welche behinderte Personen durch Internettechnologien unterstützen wollen, vorhanden ist.</w:t>
      </w:r>
      <w:r w:rsidRPr="00423D5F">
        <w:t xml:space="preserve"> </w:t>
      </w:r>
      <w:r w:rsidR="006B5FC1" w:rsidRPr="00423D5F">
        <w:t>Vielfach</w:t>
      </w:r>
      <w:r w:rsidR="0036605D" w:rsidRPr="00423D5F">
        <w:t xml:space="preserve"> sind die Entwickler solcher</w:t>
      </w:r>
      <w:r w:rsidR="006B5FC1" w:rsidRPr="00423D5F">
        <w:t xml:space="preserve"> Webs</w:t>
      </w:r>
      <w:r w:rsidR="0036605D" w:rsidRPr="00423D5F">
        <w:t>eiten selbst von einer Behinderung betroffen</w:t>
      </w:r>
      <w:r w:rsidR="006B5FC1" w:rsidRPr="00423D5F">
        <w:t xml:space="preserve"> und kennen die Bedürfnisse der Anwender</w:t>
      </w:r>
      <w:r w:rsidR="0036605D" w:rsidRPr="00423D5F">
        <w:t>.</w:t>
      </w:r>
    </w:p>
    <w:p w14:paraId="479F753F" w14:textId="77777777" w:rsidR="00047DC8" w:rsidRPr="00423D5F" w:rsidRDefault="004044B3" w:rsidP="00C0772F">
      <w:pPr>
        <w:pStyle w:val="Heading5"/>
      </w:pPr>
      <w:r w:rsidRPr="00423D5F">
        <w:t xml:space="preserve">Web-Applikation </w:t>
      </w:r>
      <w:proofErr w:type="spellStart"/>
      <w:r w:rsidR="00047DC8" w:rsidRPr="00423D5F">
        <w:t>AmauroMap</w:t>
      </w:r>
      <w:proofErr w:type="spellEnd"/>
    </w:p>
    <w:p w14:paraId="7FC08809" w14:textId="396E566B" w:rsidR="00DE62C3" w:rsidRPr="00423D5F" w:rsidRDefault="00CB6473" w:rsidP="00C0772F">
      <w:r w:rsidRPr="00423D5F">
        <w:t>D</w:t>
      </w:r>
      <w:r w:rsidR="00047DC8" w:rsidRPr="00423D5F">
        <w:t xml:space="preserve">ieses Projekt der Internet-Privatstiftung Austria IPA </w:t>
      </w:r>
      <w:r w:rsidRPr="00423D5F">
        <w:t xml:space="preserve">war der Auslöser </w:t>
      </w:r>
      <w:r w:rsidR="00DE62C3" w:rsidRPr="00423D5F">
        <w:t>für die Ausschreibung dieser Bachelorarbeit</w:t>
      </w:r>
      <w:r w:rsidR="00047DC8" w:rsidRPr="00423D5F">
        <w:t xml:space="preserve">. </w:t>
      </w:r>
      <w:proofErr w:type="spellStart"/>
      <w:r w:rsidR="00047DC8" w:rsidRPr="00423D5F">
        <w:t>AmauroMap</w:t>
      </w:r>
      <w:proofErr w:type="spellEnd"/>
      <w:r w:rsidR="00047DC8" w:rsidRPr="00423D5F">
        <w:t xml:space="preserve"> ist eine interaktive</w:t>
      </w:r>
      <w:r w:rsidR="00752C25" w:rsidRPr="00423D5F">
        <w:t xml:space="preserve"> Onlinekarte, die Blinden hilft, sich ihr Umfeld</w:t>
      </w:r>
      <w:r w:rsidR="00DE7B9F" w:rsidRPr="00423D5F">
        <w:t xml:space="preserve"> räumlich</w:t>
      </w:r>
      <w:r w:rsidR="00047DC8" w:rsidRPr="00423D5F">
        <w:t xml:space="preserve"> vorstellen zu können.</w:t>
      </w:r>
      <w:r w:rsidR="00DE62C3" w:rsidRPr="00423D5F">
        <w:t xml:space="preserve"> </w:t>
      </w:r>
      <w:r w:rsidR="00047DC8" w:rsidRPr="00423D5F">
        <w:t>Um dies zu erreichen, werden digitale Stadtplandaten so aufbereitet, dass diese im Kopf der Blinden zu kognitiven Karten kombiniert werden</w:t>
      </w:r>
      <w:r w:rsidR="00DE62C3" w:rsidRPr="00423D5F">
        <w:t xml:space="preserve"> (siehe Abbildung 5)</w:t>
      </w:r>
      <w:r w:rsidR="00047DC8" w:rsidRPr="00423D5F">
        <w:t xml:space="preserve">. Dazu haben sich die Entwickler darüber informiert, wie räumliche Beschreibungen aufgebaut werden müssen, dass diese für die Zielgruppe brauchbar und verständlich sind. Es wird dabei darauf geachtet, dass möglichst nur Open-Source-Software und freie Datenbestände </w:t>
      </w:r>
      <w:r w:rsidR="00006086" w:rsidRPr="00423D5F">
        <w:t>verwendet werden.</w:t>
      </w:r>
      <w:sdt>
        <w:sdtPr>
          <w:rPr>
            <w:vertAlign w:val="superscript"/>
          </w:rPr>
          <w:id w:val="902101007"/>
          <w:citation/>
        </w:sdtPr>
        <w:sdtContent>
          <w:r w:rsidR="00006086" w:rsidRPr="00423D5F">
            <w:rPr>
              <w:vertAlign w:val="superscript"/>
            </w:rPr>
            <w:fldChar w:fldCharType="begin"/>
          </w:r>
          <w:r w:rsidR="00006086" w:rsidRPr="00423D5F">
            <w:rPr>
              <w:vertAlign w:val="superscript"/>
            </w:rPr>
            <w:instrText xml:space="preserve"> CITATION Ama13 \l 2055 </w:instrText>
          </w:r>
          <w:r w:rsidR="00006086" w:rsidRPr="00423D5F">
            <w:rPr>
              <w:vertAlign w:val="superscript"/>
            </w:rPr>
            <w:fldChar w:fldCharType="separate"/>
          </w:r>
          <w:r w:rsidR="006B5FC1" w:rsidRPr="00423D5F">
            <w:rPr>
              <w:noProof/>
              <w:vertAlign w:val="superscript"/>
            </w:rPr>
            <w:t xml:space="preserve"> </w:t>
          </w:r>
          <w:r w:rsidR="006B5FC1" w:rsidRPr="00423D5F">
            <w:rPr>
              <w:noProof/>
            </w:rPr>
            <w:t>[1]</w:t>
          </w:r>
          <w:r w:rsidR="00006086" w:rsidRPr="00423D5F">
            <w:rPr>
              <w:vertAlign w:val="superscript"/>
            </w:rPr>
            <w:fldChar w:fldCharType="end"/>
          </w:r>
        </w:sdtContent>
      </w:sdt>
    </w:p>
    <w:p w14:paraId="04CB8B87" w14:textId="77777777" w:rsidR="00DE7B9F" w:rsidRPr="00423D5F" w:rsidRDefault="00462ED1" w:rsidP="004219EC">
      <w:pPr>
        <w:pStyle w:val="BodyText"/>
        <w:jc w:val="center"/>
      </w:pPr>
      <w:r w:rsidRPr="00423D5F">
        <w:rPr>
          <w:noProof/>
          <w:lang w:eastAsia="de-CH"/>
        </w:rPr>
        <mc:AlternateContent>
          <mc:Choice Requires="wpg">
            <w:drawing>
              <wp:inline distT="0" distB="0" distL="0" distR="0" wp14:anchorId="36B98263" wp14:editId="48DFDEB4">
                <wp:extent cx="4066924" cy="3796901"/>
                <wp:effectExtent l="0" t="0" r="0" b="0"/>
                <wp:docPr id="448" name="Gruppieren 448"/>
                <wp:cNvGraphicFramePr/>
                <a:graphic xmlns:a="http://schemas.openxmlformats.org/drawingml/2006/main">
                  <a:graphicData uri="http://schemas.microsoft.com/office/word/2010/wordprocessingGroup">
                    <wpg:wgp>
                      <wpg:cNvGrpSpPr/>
                      <wpg:grpSpPr>
                        <a:xfrm>
                          <a:off x="0" y="0"/>
                          <a:ext cx="4066924" cy="3796901"/>
                          <a:chOff x="4136" y="13234"/>
                          <a:chExt cx="5759123" cy="5004092"/>
                        </a:xfrm>
                      </wpg:grpSpPr>
                      <pic:pic xmlns:pic="http://schemas.openxmlformats.org/drawingml/2006/picture">
                        <pic:nvPicPr>
                          <pic:cNvPr id="449" name="Grafik 449"/>
                          <pic:cNvPicPr>
                            <a:picLocks noChangeAspect="1"/>
                          </pic:cNvPicPr>
                        </pic:nvPicPr>
                        <pic:blipFill rotWithShape="1">
                          <a:blip r:embed="rId26" cstate="print">
                            <a:extLst>
                              <a:ext uri="{28A0092B-C50C-407E-A947-70E740481C1C}">
                                <a14:useLocalDpi xmlns:a14="http://schemas.microsoft.com/office/drawing/2010/main" val="0"/>
                              </a:ext>
                            </a:extLst>
                          </a:blip>
                          <a:srcRect l="258" t="356" r="5" b="15"/>
                          <a:stretch/>
                        </pic:blipFill>
                        <pic:spPr>
                          <a:xfrm>
                            <a:off x="14891" y="13234"/>
                            <a:ext cx="5744287" cy="3701756"/>
                          </a:xfrm>
                          <a:prstGeom prst="rect">
                            <a:avLst/>
                          </a:prstGeom>
                        </pic:spPr>
                      </pic:pic>
                      <pic:pic xmlns:pic="http://schemas.openxmlformats.org/drawingml/2006/picture">
                        <pic:nvPicPr>
                          <pic:cNvPr id="450" name="Grafik 450"/>
                          <pic:cNvPicPr>
                            <a:picLocks noChangeAspect="1"/>
                          </pic:cNvPicPr>
                        </pic:nvPicPr>
                        <pic:blipFill rotWithShape="1">
                          <a:blip r:embed="rId27" cstate="print">
                            <a:extLst>
                              <a:ext uri="{28A0092B-C50C-407E-A947-70E740481C1C}">
                                <a14:useLocalDpi xmlns:a14="http://schemas.microsoft.com/office/drawing/2010/main" val="0"/>
                              </a:ext>
                            </a:extLst>
                          </a:blip>
                          <a:srcRect t="-9" r="6" b="40818"/>
                          <a:stretch/>
                        </pic:blipFill>
                        <pic:spPr>
                          <a:xfrm>
                            <a:off x="4136" y="3518489"/>
                            <a:ext cx="5759123" cy="1498837"/>
                          </a:xfrm>
                          <a:prstGeom prst="rect">
                            <a:avLst/>
                          </a:prstGeom>
                        </pic:spPr>
                      </pic:pic>
                    </wpg:wgp>
                  </a:graphicData>
                </a:graphic>
              </wp:inline>
            </w:drawing>
          </mc:Choice>
          <mc:Fallback>
            <w:pict>
              <v:group id="Gruppieren 448" o:spid="_x0000_s1026" style="width:320.25pt;height:298.95pt;mso-position-horizontal-relative:char;mso-position-vertical-relative:line" coordorigin="41,132" coordsize="57591,5004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">
                <v:shape id="Grafik 449" o:spid="_x0000_s1027" type="#_x0000_t75" style="position:absolute;left:148;top:132;width:57443;height:3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MdSTDAAAA3AAAAA8AAABkcnMvZG93bnJldi54bWxEj1FrwkAQhN8L/Q/HFnyrm5bYavSUIgiK&#10;BdH6A5bcmoTm9kLujNFf7wmFPg4z8w0zW/S2Vh23vnKi4W2YgGLJnamk0HD8Wb2OQflAYqh2whqu&#10;7GExf36aUWbcRfbcHUKhIkR8RhrKEJoM0eclW/JD17BE7+RaSyHKtkDT0iXCbY3vSfKBliqJCyU1&#10;vCw5/z2crQbE7lZ87jYb2p46FLbpdz5aaz146b+moAL34T/8114bDWk6gceZeARwf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Ix1JMMAAADcAAAADwAAAAAAAAAAAAAAAACf&#10;AgAAZHJzL2Rvd25yZXYueG1sUEsFBgAAAAAEAAQA9wAAAI8DAAAAAA==&#10;">
                  <v:imagedata r:id="rId28" o:title="" croptop="233f" cropbottom="10f" cropleft="169f" cropright="3f"/>
                  <v:path arrowok="t"/>
                </v:shape>
                <v:shape id="Grafik 450" o:spid="_x0000_s1028" type="#_x0000_t75" style="position:absolute;left:41;top:35184;width:57591;height:14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svoi/AAAA3AAAAA8AAABkcnMvZG93bnJldi54bWxET91qwjAUvhf2DuEIu9NUmSLVKCIdDLyy&#10;9QEOzUnbrTnpmqzt3t5cCF5+fP+H02RbMVDvG8cKVssEBHHpdMOVgnvxudiB8AFZY+uYFPyTh9Px&#10;bXbAVLuRbzTkoRIxhH2KCuoQulRKX9Zk0S9dRxw543qLIcK+krrHMYbbVq6TZCstNhwbauzoUlP5&#10;k/9ZBcMVTWZ4zatve8mKAbejKX6Vep9P5z2IQFN4iZ/uL63gYxPnxzPxCMjj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6LL6IvwAAANwAAAAPAAAAAAAAAAAAAAAAAJ8CAABk&#10;cnMvZG93bnJldi54bWxQSwUGAAAAAAQABAD3AAAAiwMAAAAA&#10;">
                  <v:imagedata r:id="rId29" o:title="" croptop="-6f" cropbottom="26750f" cropright="4f"/>
                  <v:path arrowok="t"/>
                </v:shape>
                <w10:anchorlock/>
              </v:group>
            </w:pict>
          </mc:Fallback>
        </mc:AlternateContent>
      </w:r>
    </w:p>
    <w:p w14:paraId="0FB47B4F" w14:textId="58F61CBD" w:rsidR="00462ED1" w:rsidRPr="00885596" w:rsidRDefault="00DE7B9F" w:rsidP="00885596">
      <w:pPr>
        <w:pStyle w:val="Caption"/>
      </w:pPr>
      <w:bookmarkStart w:id="37" w:name="_Toc374994697"/>
      <w:bookmarkStart w:id="38" w:name="_Toc375047273"/>
      <w:bookmarkStart w:id="39" w:name="_Toc375131308"/>
      <w:bookmarkStart w:id="40" w:name="_Toc375132726"/>
      <w:r w:rsidRPr="00885596">
        <w:t xml:space="preserve">Abbildung </w:t>
      </w:r>
      <w:fldSimple w:instr=" SEQ Abbildung \* ARABIC ">
        <w:r w:rsidR="006A780F" w:rsidRPr="00885596">
          <w:t>5</w:t>
        </w:r>
      </w:fldSimple>
      <w:r w:rsidRPr="00885596">
        <w:t xml:space="preserve"> - Screenshot </w:t>
      </w:r>
      <w:proofErr w:type="spellStart"/>
      <w:r w:rsidRPr="00885596">
        <w:t>AmauroMap</w:t>
      </w:r>
      <w:proofErr w:type="spellEnd"/>
      <w:r w:rsidRPr="00885596">
        <w:t xml:space="preserve"> aus Google-Cache</w:t>
      </w:r>
      <w:bookmarkEnd w:id="37"/>
      <w:bookmarkEnd w:id="38"/>
      <w:bookmarkEnd w:id="39"/>
      <w:bookmarkEnd w:id="40"/>
    </w:p>
    <w:p w14:paraId="41A4C659" w14:textId="77777777" w:rsidR="00202D3D" w:rsidRPr="00423D5F" w:rsidRDefault="00202D3D" w:rsidP="00C0772F">
      <w:r w:rsidRPr="00423D5F">
        <w:lastRenderedPageBreak/>
        <w:t>Leider kann die Webseite aus unbekannten Gründen seit Dezember nicht mehr aufgerufen werden. Die Anwendung war über den Link amauro.map.at oder accessible.map.at erreichbar.</w:t>
      </w:r>
    </w:p>
    <w:p w14:paraId="79BBEC81" w14:textId="0AE6DA74" w:rsidR="00206CA0" w:rsidRPr="00423D5F" w:rsidRDefault="00206CA0" w:rsidP="00C0772F">
      <w:pPr>
        <w:pStyle w:val="Heading5"/>
      </w:pPr>
      <w:proofErr w:type="spellStart"/>
      <w:r w:rsidRPr="00423D5F">
        <w:t>Accessibility</w:t>
      </w:r>
      <w:proofErr w:type="spellEnd"/>
      <w:r w:rsidR="00D91DF8" w:rsidRPr="00423D5F">
        <w:t xml:space="preserve"> </w:t>
      </w:r>
      <w:r w:rsidRPr="00423D5F">
        <w:t>Guide</w:t>
      </w:r>
    </w:p>
    <w:p w14:paraId="396D072D" w14:textId="77777777" w:rsidR="00206CA0" w:rsidRPr="00423D5F" w:rsidRDefault="00206CA0" w:rsidP="00C0772F">
      <w:r w:rsidRPr="00423D5F">
        <w:t xml:space="preserve">Um Menschen im Rollstuhl das Leben zu erleichtern, wurde die Internet-Plattform </w:t>
      </w:r>
      <w:hyperlink r:id="rId30" w:history="1">
        <w:r w:rsidRPr="00423D5F">
          <w:rPr>
            <w:rStyle w:val="Hyperlink"/>
          </w:rPr>
          <w:t>www.accessibility-guide.org</w:t>
        </w:r>
      </w:hyperlink>
      <w:r w:rsidRPr="00423D5F">
        <w:t xml:space="preserve"> geschaffen. Sie erlaubt es, Orte und Lokalitäten mit Informationen zur Rollstuhlzugänglichkeit anzureichern und diese einzusehen. Durch Anpassen der Einstellungen auf eigene Bedürfnisse werden die Angaben zu den Orten als Ampelfarben dargestellt. Grün weist dabei auf eine rollstuhlfreundliche Lokalität hin, rot eine rollstuhlfeindliche.</w:t>
      </w:r>
    </w:p>
    <w:p w14:paraId="26B91BFF" w14:textId="77777777" w:rsidR="00206CA0" w:rsidRPr="00423D5F" w:rsidRDefault="00206CA0" w:rsidP="00C0772F">
      <w:r w:rsidRPr="00423D5F">
        <w:t>Die Anwendung hat bisher nicht viele Einträge und ist auf die Mithilfe und Spenden von Freiwilligen angewiesen.</w:t>
      </w:r>
    </w:p>
    <w:p w14:paraId="2673C687" w14:textId="77777777" w:rsidR="00206CA0" w:rsidRPr="00423D5F" w:rsidRDefault="00206CA0" w:rsidP="00C0772F"/>
    <w:p w14:paraId="4293E80F" w14:textId="77777777" w:rsidR="00206CA0" w:rsidRPr="00423D5F" w:rsidRDefault="00206CA0" w:rsidP="00C0772F">
      <w:r w:rsidRPr="00423D5F">
        <w:rPr>
          <w:noProof/>
          <w:lang w:eastAsia="de-CH"/>
        </w:rPr>
        <w:drawing>
          <wp:inline distT="0" distB="0" distL="0" distR="0" wp14:anchorId="775FFD56" wp14:editId="3886CF4B">
            <wp:extent cx="5759450" cy="4845050"/>
            <wp:effectExtent l="0" t="0" r="0" b="0"/>
            <wp:docPr id="25" name="Picture 25" descr="C:\Users\j1schmuc\Downloads\accessibilityGu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1schmuc\Downloads\accessibilityGuid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4845050"/>
                    </a:xfrm>
                    <a:prstGeom prst="rect">
                      <a:avLst/>
                    </a:prstGeom>
                    <a:noFill/>
                    <a:ln>
                      <a:noFill/>
                    </a:ln>
                  </pic:spPr>
                </pic:pic>
              </a:graphicData>
            </a:graphic>
          </wp:inline>
        </w:drawing>
      </w:r>
    </w:p>
    <w:p w14:paraId="3F3A5813" w14:textId="6EFD59DF" w:rsidR="00206CA0" w:rsidRPr="00885596" w:rsidRDefault="00206CA0" w:rsidP="00885596">
      <w:pPr>
        <w:pStyle w:val="Caption"/>
      </w:pPr>
      <w:bookmarkStart w:id="41" w:name="_Toc374987791"/>
      <w:bookmarkStart w:id="42" w:name="_Toc374994698"/>
      <w:bookmarkStart w:id="43" w:name="_Toc375047274"/>
      <w:bookmarkStart w:id="44" w:name="_Toc375131309"/>
      <w:bookmarkStart w:id="45" w:name="_Toc375132727"/>
      <w:r w:rsidRPr="00885596">
        <w:t xml:space="preserve">Abbildung </w:t>
      </w:r>
      <w:fldSimple w:instr=" SEQ Abbildung \* ARABIC ">
        <w:r w:rsidR="006A780F" w:rsidRPr="00885596">
          <w:t>6</w:t>
        </w:r>
      </w:fldSimple>
      <w:r w:rsidRPr="00885596">
        <w:t xml:space="preserve"> - Eintrag Frau Gerolds Garten aus </w:t>
      </w:r>
      <w:proofErr w:type="spellStart"/>
      <w:r w:rsidRPr="00885596">
        <w:t>Accessibility</w:t>
      </w:r>
      <w:proofErr w:type="spellEnd"/>
      <w:r w:rsidR="00522349" w:rsidRPr="00885596">
        <w:t xml:space="preserve"> </w:t>
      </w:r>
      <w:r w:rsidRPr="00885596">
        <w:t>Guide. Noch nicht kategorisiert.</w:t>
      </w:r>
      <w:bookmarkEnd w:id="41"/>
      <w:bookmarkEnd w:id="42"/>
      <w:bookmarkEnd w:id="43"/>
      <w:bookmarkEnd w:id="44"/>
      <w:bookmarkEnd w:id="45"/>
    </w:p>
    <w:p w14:paraId="3C519576" w14:textId="77777777" w:rsidR="00206CA0" w:rsidRPr="00423D5F" w:rsidRDefault="00206CA0" w:rsidP="00C0772F"/>
    <w:p w14:paraId="20DFB16D" w14:textId="77777777" w:rsidR="00C508E7" w:rsidRPr="00423D5F" w:rsidRDefault="00C508E7" w:rsidP="00C0772F">
      <w:r w:rsidRPr="00423D5F">
        <w:br w:type="page"/>
      </w:r>
    </w:p>
    <w:p w14:paraId="40A6691B" w14:textId="77777777" w:rsidR="00206CA0" w:rsidRPr="00423D5F" w:rsidRDefault="00206CA0" w:rsidP="00C0772F">
      <w:pPr>
        <w:pStyle w:val="Heading5"/>
      </w:pPr>
      <w:proofErr w:type="spellStart"/>
      <w:r w:rsidRPr="00423D5F">
        <w:lastRenderedPageBreak/>
        <w:t>Wheelmap</w:t>
      </w:r>
      <w:proofErr w:type="spellEnd"/>
    </w:p>
    <w:p w14:paraId="4B1B07BA" w14:textId="77777777" w:rsidR="00206CA0" w:rsidRPr="00423D5F" w:rsidRDefault="00206CA0" w:rsidP="00C0772F">
      <w:r w:rsidRPr="00423D5F">
        <w:t>Auch diese Anwendung ist für Rollstuhlfahrer gedacht, ist aber weit besser ausgebaut. Informationen können eingesehen und vervollständigt werden. Unterschieden werden dabei die Kategorien voll, teilweise und nicht rollstuhlgerecht, auch hier in den 3 Ampelfarben. Unkategorisierte Einträge werden in Grau angezeigt. Es kann nach verschiedenen Farben- und Themenkategorien gesucht werden.</w:t>
      </w:r>
    </w:p>
    <w:p w14:paraId="67043905" w14:textId="77777777" w:rsidR="00206CA0" w:rsidRPr="00423D5F" w:rsidRDefault="00206CA0" w:rsidP="00C0772F">
      <w:r w:rsidRPr="00423D5F">
        <w:t xml:space="preserve">Die Applikation kann </w:t>
      </w:r>
      <w:r w:rsidR="00B90164" w:rsidRPr="00423D5F">
        <w:t>über</w:t>
      </w:r>
      <w:r w:rsidRPr="00423D5F">
        <w:t xml:space="preserve"> </w:t>
      </w:r>
      <w:hyperlink r:id="rId32" w:history="1">
        <w:r w:rsidRPr="00423D5F">
          <w:rPr>
            <w:rStyle w:val="Hyperlink"/>
          </w:rPr>
          <w:t>www.wheelmap.org</w:t>
        </w:r>
      </w:hyperlink>
      <w:r w:rsidRPr="00423D5F">
        <w:t xml:space="preserve"> aufgerufen werden.</w:t>
      </w:r>
    </w:p>
    <w:p w14:paraId="280C557A" w14:textId="77777777" w:rsidR="00206CA0" w:rsidRPr="00423D5F" w:rsidRDefault="00206CA0" w:rsidP="00C0772F">
      <w:r w:rsidRPr="00423D5F">
        <w:rPr>
          <w:noProof/>
          <w:lang w:eastAsia="de-CH"/>
        </w:rPr>
        <w:drawing>
          <wp:inline distT="0" distB="0" distL="0" distR="0" wp14:anchorId="26CB3E40" wp14:editId="5E1FD419">
            <wp:extent cx="5745550" cy="4857830"/>
            <wp:effectExtent l="0" t="0" r="7620" b="0"/>
            <wp:docPr id="26" name="Picture 26" descr="C:\Users\j1schmuc\Downloads\whee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1schmuc\Downloads\wheelmap.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256" r="1"/>
                    <a:stretch/>
                  </pic:blipFill>
                  <pic:spPr bwMode="auto">
                    <a:xfrm>
                      <a:off x="0" y="0"/>
                      <a:ext cx="5744704" cy="4857115"/>
                    </a:xfrm>
                    <a:prstGeom prst="rect">
                      <a:avLst/>
                    </a:prstGeom>
                    <a:noFill/>
                    <a:ln>
                      <a:noFill/>
                    </a:ln>
                    <a:extLst>
                      <a:ext uri="{53640926-AAD7-44D8-BBD7-CCE9431645EC}">
                        <a14:shadowObscured xmlns:a14="http://schemas.microsoft.com/office/drawing/2010/main"/>
                      </a:ext>
                    </a:extLst>
                  </pic:spPr>
                </pic:pic>
              </a:graphicData>
            </a:graphic>
          </wp:inline>
        </w:drawing>
      </w:r>
    </w:p>
    <w:p w14:paraId="7C37E8EE" w14:textId="0D34F1AC" w:rsidR="00206CA0" w:rsidRPr="00885596" w:rsidRDefault="00206CA0" w:rsidP="00885596">
      <w:pPr>
        <w:pStyle w:val="Caption"/>
      </w:pPr>
      <w:bookmarkStart w:id="46" w:name="_Toc374987792"/>
      <w:bookmarkStart w:id="47" w:name="_Toc374994699"/>
      <w:bookmarkStart w:id="48" w:name="_Toc375047275"/>
      <w:bookmarkStart w:id="49" w:name="_Toc375131310"/>
      <w:bookmarkStart w:id="50" w:name="_Toc375132728"/>
      <w:r w:rsidRPr="00885596">
        <w:t xml:space="preserve">Abbildung </w:t>
      </w:r>
      <w:fldSimple w:instr=" SEQ Abbildung \* ARABIC ">
        <w:r w:rsidR="006A780F" w:rsidRPr="00885596">
          <w:t>7</w:t>
        </w:r>
      </w:fldSimple>
      <w:r w:rsidR="00C508E7" w:rsidRPr="00885596">
        <w:t xml:space="preserve"> - Ausschnitt </w:t>
      </w:r>
      <w:proofErr w:type="spellStart"/>
      <w:r w:rsidR="00C508E7" w:rsidRPr="00885596">
        <w:t>Wheelmap</w:t>
      </w:r>
      <w:proofErr w:type="spellEnd"/>
      <w:r w:rsidR="00C508E7" w:rsidRPr="00885596">
        <w:t xml:space="preserve"> in </w:t>
      </w:r>
      <w:r w:rsidRPr="00885596">
        <w:t>Rapperswil</w:t>
      </w:r>
      <w:bookmarkEnd w:id="46"/>
      <w:bookmarkEnd w:id="47"/>
      <w:bookmarkEnd w:id="48"/>
      <w:bookmarkEnd w:id="49"/>
      <w:bookmarkEnd w:id="50"/>
    </w:p>
    <w:p w14:paraId="07EFFAD6" w14:textId="77777777" w:rsidR="00DE7B9F" w:rsidRPr="00423D5F" w:rsidRDefault="00DE7B9F" w:rsidP="00C0772F">
      <w:pPr>
        <w:rPr>
          <w:rFonts w:eastAsiaTheme="majorEastAsia" w:cstheme="majorBidi"/>
          <w:color w:val="93A299" w:themeColor="accent1"/>
        </w:rPr>
      </w:pPr>
      <w:r w:rsidRPr="00423D5F">
        <w:br w:type="page"/>
      </w:r>
    </w:p>
    <w:p w14:paraId="1C768756" w14:textId="77777777" w:rsidR="008D5450" w:rsidRPr="00423D5F" w:rsidRDefault="008D5450" w:rsidP="00C0772F">
      <w:pPr>
        <w:pStyle w:val="Heading4"/>
      </w:pPr>
      <w:r w:rsidRPr="00423D5F">
        <w:lastRenderedPageBreak/>
        <w:t>iOS</w:t>
      </w:r>
      <w:r w:rsidR="00DE7B9F" w:rsidRPr="00423D5F">
        <w:t xml:space="preserve"> Anwendungen</w:t>
      </w:r>
    </w:p>
    <w:p w14:paraId="0A32AC70" w14:textId="77777777" w:rsidR="00783005" w:rsidRPr="00423D5F" w:rsidRDefault="00CA1600" w:rsidP="00C0772F">
      <w:r w:rsidRPr="00423D5F">
        <w:t>Mit der inte</w:t>
      </w:r>
      <w:r w:rsidR="00D60F9D" w:rsidRPr="00423D5F">
        <w:t>grierten Vorlesefunktion „VoiceO</w:t>
      </w:r>
      <w:r w:rsidRPr="00423D5F">
        <w:t xml:space="preserve">ver“ wird die Bedienung des iPhones </w:t>
      </w:r>
      <w:r w:rsidR="00206CA0" w:rsidRPr="00423D5F">
        <w:t>für</w:t>
      </w:r>
      <w:r w:rsidR="00462ED1" w:rsidRPr="00423D5F">
        <w:t xml:space="preserve"> Blinde und</w:t>
      </w:r>
      <w:r w:rsidRPr="00423D5F">
        <w:t xml:space="preserve"> Sehbehinderte </w:t>
      </w:r>
      <w:r w:rsidR="00DE7B9F" w:rsidRPr="00423D5F">
        <w:t>zugänglich gemacht</w:t>
      </w:r>
      <w:r w:rsidRPr="00423D5F">
        <w:t xml:space="preserve">. Um beispielsweise eine Seite auf ihren Inhalt zu überprüfen </w:t>
      </w:r>
      <w:r w:rsidR="00586145" w:rsidRPr="00423D5F">
        <w:t>muss</w:t>
      </w:r>
      <w:r w:rsidRPr="00423D5F">
        <w:t xml:space="preserve"> über den Bildschirm g</w:t>
      </w:r>
      <w:r w:rsidRPr="00423D5F">
        <w:t>e</w:t>
      </w:r>
      <w:r w:rsidRPr="00423D5F">
        <w:t>wischt</w:t>
      </w:r>
      <w:r w:rsidR="00586145" w:rsidRPr="00423D5F">
        <w:t xml:space="preserve"> werden, damit </w:t>
      </w:r>
      <w:r w:rsidRPr="00423D5F">
        <w:t>jedes Element vorgelesen</w:t>
      </w:r>
      <w:r w:rsidR="00586145" w:rsidRPr="00423D5F">
        <w:t xml:space="preserve"> wird</w:t>
      </w:r>
      <w:r w:rsidRPr="00423D5F">
        <w:t xml:space="preserve">. Um </w:t>
      </w:r>
      <w:r w:rsidR="00586145" w:rsidRPr="00423D5F">
        <w:t>einen</w:t>
      </w:r>
      <w:r w:rsidRPr="00423D5F">
        <w:t xml:space="preserve"> </w:t>
      </w:r>
      <w:r w:rsidR="00586145" w:rsidRPr="00423D5F">
        <w:t>Knopf zu betätigen</w:t>
      </w:r>
      <w:r w:rsidRPr="00423D5F">
        <w:t xml:space="preserve"> muss doppelt statt einfach getippt werden.</w:t>
      </w:r>
      <w:r w:rsidR="00DE7B9F" w:rsidRPr="00423D5F">
        <w:t xml:space="preserve"> </w:t>
      </w:r>
      <w:r w:rsidR="008D5450" w:rsidRPr="00423D5F">
        <w:t>Dank der strengen Aufl</w:t>
      </w:r>
      <w:r w:rsidR="008D5450" w:rsidRPr="00423D5F">
        <w:t>a</w:t>
      </w:r>
      <w:r w:rsidR="008D5450" w:rsidRPr="00423D5F">
        <w:t xml:space="preserve">gen des App Stores sind bei den nativen Applikationen alle Bedienelemente mit einem hinterlegten Text ausgestattet. </w:t>
      </w:r>
    </w:p>
    <w:p w14:paraId="2AE63CD8" w14:textId="77777777" w:rsidR="008C0BE5" w:rsidRPr="00423D5F" w:rsidRDefault="008C0BE5" w:rsidP="00C0772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3"/>
        <w:gridCol w:w="4517"/>
      </w:tblGrid>
      <w:tr w:rsidR="008C0BE5" w:rsidRPr="00423D5F" w14:paraId="59FC0515" w14:textId="77777777" w:rsidTr="008C0BE5">
        <w:tc>
          <w:tcPr>
            <w:tcW w:w="4553" w:type="dxa"/>
          </w:tcPr>
          <w:p w14:paraId="0BDA5AEF" w14:textId="77777777" w:rsidR="008C0BE5" w:rsidRPr="00423D5F" w:rsidRDefault="008C0BE5" w:rsidP="00C0772F">
            <w:pPr>
              <w:pStyle w:val="Heading5"/>
              <w:rPr>
                <w:rStyle w:val="Emphasis"/>
                <w:b/>
              </w:rPr>
            </w:pPr>
            <w:proofErr w:type="spellStart"/>
            <w:r w:rsidRPr="00423D5F">
              <w:t>My</w:t>
            </w:r>
            <w:proofErr w:type="spellEnd"/>
            <w:r w:rsidRPr="00423D5F">
              <w:t xml:space="preserve"> Position</w:t>
            </w:r>
          </w:p>
        </w:tc>
        <w:tc>
          <w:tcPr>
            <w:tcW w:w="4517" w:type="dxa"/>
          </w:tcPr>
          <w:p w14:paraId="52DF4236" w14:textId="77777777" w:rsidR="008C0BE5" w:rsidRPr="00423D5F" w:rsidRDefault="008C0BE5" w:rsidP="00C0772F">
            <w:r w:rsidRPr="00423D5F">
              <w:t>Preis: 1.00 CHF</w:t>
            </w:r>
          </w:p>
        </w:tc>
      </w:tr>
      <w:tr w:rsidR="008C0BE5" w:rsidRPr="00423D5F" w14:paraId="223DCB7F" w14:textId="77777777" w:rsidTr="008C0BE5">
        <w:tc>
          <w:tcPr>
            <w:tcW w:w="9070" w:type="dxa"/>
            <w:gridSpan w:val="2"/>
          </w:tcPr>
          <w:p w14:paraId="4BA43AD3" w14:textId="77777777" w:rsidR="0036605D" w:rsidRPr="00423D5F" w:rsidRDefault="008C0BE5" w:rsidP="00C0772F">
            <w:r w:rsidRPr="00423D5F">
              <w:t xml:space="preserve">Mit dieser App erfährt man die eigene Position in Längen- und Breitengrad mit Höhenangabe und Bewegungsgeschwindigkeit, jedoch ist keine Adressangabe vorhanden. Mit der Taste Map wird man auf GoogleMaps in einem neuen Browserfenster umgeleitet. </w:t>
            </w:r>
          </w:p>
          <w:p w14:paraId="345BCCF3" w14:textId="77777777" w:rsidR="008C0BE5" w:rsidRPr="00423D5F" w:rsidRDefault="008C0BE5" w:rsidP="00C0772F">
            <w:r w:rsidRPr="00423D5F">
              <w:t xml:space="preserve">Nach der Eingabe der Zielstadt wird die Distanz und Richtung berechnet, die Angaben sind jedoch nur in Yards und </w:t>
            </w:r>
            <w:proofErr w:type="spellStart"/>
            <w:r w:rsidRPr="00423D5F">
              <w:t>Feet</w:t>
            </w:r>
            <w:proofErr w:type="spellEnd"/>
            <w:r w:rsidRPr="00423D5F">
              <w:t xml:space="preserve"> angegeben. Ein Routing wird nicht angeboten. Die Anwendung ist nicht zum Positionstracking ausgelegt und arbeitet komplett offline.</w:t>
            </w:r>
          </w:p>
          <w:p w14:paraId="40D24358" w14:textId="77777777" w:rsidR="008C0BE5" w:rsidRPr="00423D5F" w:rsidRDefault="008C0BE5" w:rsidP="00C0772F">
            <w:r w:rsidRPr="00423D5F">
              <w:t>Es werden keine POIs angezeigt und bei der Zielsuche auch nicht gefunden.</w:t>
            </w:r>
          </w:p>
          <w:p w14:paraId="5D6E623B" w14:textId="77777777" w:rsidR="008C0BE5" w:rsidRPr="00423D5F" w:rsidRDefault="008C0BE5" w:rsidP="00C0772F">
            <w:r w:rsidRPr="00423D5F">
              <w:t>Diese App ist zudem nur in Englisch verfügbar.</w:t>
            </w:r>
          </w:p>
          <w:p w14:paraId="6EBB5469" w14:textId="77777777" w:rsidR="008C0BE5" w:rsidRPr="00423D5F" w:rsidRDefault="008C0BE5" w:rsidP="00C0772F">
            <w:r w:rsidRPr="00423D5F">
              <w:rPr>
                <w:noProof/>
                <w:lang w:eastAsia="de-CH"/>
              </w:rPr>
              <mc:AlternateContent>
                <mc:Choice Requires="wpg">
                  <w:drawing>
                    <wp:inline distT="0" distB="0" distL="0" distR="0" wp14:anchorId="5A005CC4" wp14:editId="5AF3AEC8">
                      <wp:extent cx="3543300" cy="3190875"/>
                      <wp:effectExtent l="19050" t="19050" r="19050" b="28575"/>
                      <wp:docPr id="51" name="Group 436"/>
                      <wp:cNvGraphicFramePr/>
                      <a:graphic xmlns:a="http://schemas.openxmlformats.org/drawingml/2006/main">
                        <a:graphicData uri="http://schemas.microsoft.com/office/word/2010/wordprocessingGroup">
                          <wpg:wgp>
                            <wpg:cNvGrpSpPr/>
                            <wpg:grpSpPr>
                              <a:xfrm>
                                <a:off x="0" y="0"/>
                                <a:ext cx="3543300" cy="3190875"/>
                                <a:chOff x="0" y="0"/>
                                <a:chExt cx="3835730" cy="3384468"/>
                              </a:xfrm>
                            </wpg:grpSpPr>
                            <pic:pic xmlns:pic="http://schemas.openxmlformats.org/drawingml/2006/picture">
                              <pic:nvPicPr>
                                <pic:cNvPr id="52" name="Grafik 52" descr="IMG_0008"/>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935678" y="0"/>
                                  <a:ext cx="1900052" cy="3384468"/>
                                </a:xfrm>
                                <a:prstGeom prst="rect">
                                  <a:avLst/>
                                </a:prstGeom>
                                <a:noFill/>
                                <a:ln>
                                  <a:solidFill>
                                    <a:schemeClr val="tx1"/>
                                  </a:solidFill>
                                </a:ln>
                              </pic:spPr>
                            </pic:pic>
                            <pic:pic xmlns:pic="http://schemas.openxmlformats.org/drawingml/2006/picture">
                              <pic:nvPicPr>
                                <pic:cNvPr id="53" name="Grafik 53" descr="IMG_0007"/>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11928" cy="3384468"/>
                                </a:xfrm>
                                <a:prstGeom prst="rect">
                                  <a:avLst/>
                                </a:prstGeom>
                                <a:noFill/>
                                <a:ln>
                                  <a:solidFill>
                                    <a:schemeClr val="tx1"/>
                                  </a:solidFill>
                                </a:ln>
                              </pic:spPr>
                            </pic:pic>
                          </wpg:wgp>
                        </a:graphicData>
                      </a:graphic>
                    </wp:inline>
                  </w:drawing>
                </mc:Choice>
                <mc:Fallback>
                  <w:pict>
                    <v:group id="Group 436" o:spid="_x0000_s1026" style="width:279pt;height:251.25pt;mso-position-horizontal-relative:char;mso-position-vertical-relative:line" coordsize="38357,33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">
                      <v:shape id="Grafik 52" o:spid="_x0000_s1027" type="#_x0000_t75" alt="IMG_0008" style="position:absolute;left:19356;width:19001;height:33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7sTFAAAA2wAAAA8AAABkcnMvZG93bnJldi54bWxEj0FrAjEUhO+F/ofwhF6KZhUsujVKtQjd&#10;enIVxNtj87pZ3LwsSarbf98UCh6HmfmGWax624or+dA4VjAeZSCIK6cbrhUcD9vhDESIyBpbx6Tg&#10;hwKslo8PC8y1u/GermWsRYJwyFGBibHLpQyVIYth5Dri5H05bzEm6WupPd4S3LZykmUv0mLDacFg&#10;RxtD1aX8tgoOz7vtezH3p31xXs+Kz/lallOj1NOgf3sFEamP9/B/+0MrmE7g70v6AX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f+7ExQAAANsAAAAPAAAAAAAAAAAAAAAA&#10;AJ8CAABkcnMvZG93bnJldi54bWxQSwUGAAAAAAQABAD3AAAAkQMAAAAA&#10;" stroked="t" strokecolor="black [3213]">
                        <v:imagedata r:id="rId36" o:title="IMG_0008"/>
                        <v:path arrowok="t"/>
                      </v:shape>
                      <v:shape id="Grafik 53" o:spid="_x0000_s1028" type="#_x0000_t75" alt="IMG_0007" style="position:absolute;width:19119;height:33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lziLDAAAA2wAAAA8AAABkcnMvZG93bnJldi54bWxEj8FqwzAQRO+B/oPYQi8hkduQEBzLoTQU&#10;2mOcQq+LtbHVWithqbH991UgkOMwM2+YYj/aTlyoD8axgudlBoK4dtpwo+Dr9L7YgggRWWPnmBRM&#10;FGBfPswKzLUb+EiXKjYiQTjkqKCN0edShroli2HpPHHyzq63GJPsG6l7HBLcdvIlyzbSouG00KKn&#10;t5bq3+rPKtD+MDdD+DSbbHJ+/Okqf/ielHp6HF93ICKN8R6+tT+0gvUKrl/SD5D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eXOIsMAAADbAAAADwAAAAAAAAAAAAAAAACf&#10;AgAAZHJzL2Rvd25yZXYueG1sUEsFBgAAAAAEAAQA9wAAAI8DAAAAAA==&#10;" stroked="t" strokecolor="black [3213]">
                        <v:imagedata r:id="rId37" o:title="IMG_0007"/>
                        <v:path arrowok="t"/>
                      </v:shape>
                      <w10:anchorlock/>
                    </v:group>
                  </w:pict>
                </mc:Fallback>
              </mc:AlternateContent>
            </w:r>
          </w:p>
          <w:p w14:paraId="23A23E53" w14:textId="77777777" w:rsidR="008C0BE5" w:rsidRPr="00423D5F" w:rsidRDefault="008C0BE5" w:rsidP="00C0772F">
            <w:r w:rsidRPr="00423D5F">
              <w:rPr>
                <w:noProof/>
                <w:lang w:eastAsia="de-CH"/>
              </w:rPr>
              <mc:AlternateContent>
                <mc:Choice Requires="wps">
                  <w:drawing>
                    <wp:inline distT="0" distB="0" distL="0" distR="0" wp14:anchorId="518517DB" wp14:editId="79F1074B">
                      <wp:extent cx="3521075" cy="144145"/>
                      <wp:effectExtent l="0" t="0" r="3175" b="0"/>
                      <wp:docPr id="54" name="Text Box 437"/>
                      <wp:cNvGraphicFramePr/>
                      <a:graphic xmlns:a="http://schemas.openxmlformats.org/drawingml/2006/main">
                        <a:graphicData uri="http://schemas.microsoft.com/office/word/2010/wordprocessingShape">
                          <wps:wsp>
                            <wps:cNvSpPr txBox="1"/>
                            <wps:spPr>
                              <a:xfrm>
                                <a:off x="0" y="0"/>
                                <a:ext cx="3521075" cy="144145"/>
                              </a:xfrm>
                              <a:prstGeom prst="rect">
                                <a:avLst/>
                              </a:prstGeom>
                              <a:solidFill>
                                <a:prstClr val="white"/>
                              </a:solidFill>
                              <a:ln>
                                <a:noFill/>
                              </a:ln>
                              <a:effectLst/>
                            </wps:spPr>
                            <wps:txbx>
                              <w:txbxContent>
                                <w:p w14:paraId="1C3ACFA5" w14:textId="77777777" w:rsidR="004219EC" w:rsidRPr="008C0BE5" w:rsidRDefault="004219EC" w:rsidP="00885596">
                                  <w:pPr>
                                    <w:pStyle w:val="Caption"/>
                                    <w:rPr>
                                      <w:noProof/>
                                    </w:rPr>
                                  </w:pPr>
                                  <w:bookmarkStart w:id="51" w:name="_Toc375131311"/>
                                  <w:bookmarkStart w:id="52" w:name="_Toc375132729"/>
                                  <w:r w:rsidRPr="008C0BE5">
                                    <w:t xml:space="preserve">Abbildung </w:t>
                                  </w:r>
                                  <w:fldSimple w:instr=" SEQ Abbildung \* ARABIC ">
                                    <w:r>
                                      <w:rPr>
                                        <w:noProof/>
                                      </w:rPr>
                                      <w:t>8</w:t>
                                    </w:r>
                                  </w:fldSimple>
                                  <w:r>
                                    <w:t xml:space="preserve"> - Screenshots </w:t>
                                  </w:r>
                                  <w:r w:rsidRPr="008C0BE5">
                                    <w:t xml:space="preserve"> </w:t>
                                  </w:r>
                                  <w:proofErr w:type="spellStart"/>
                                  <w:r w:rsidRPr="008C0BE5">
                                    <w:t>My</w:t>
                                  </w:r>
                                  <w:proofErr w:type="spellEnd"/>
                                  <w:r w:rsidRPr="008C0BE5">
                                    <w:t xml:space="preserve"> Position.</w:t>
                                  </w:r>
                                  <w:bookmarkEnd w:id="51"/>
                                  <w:bookmarkEnd w:id="52"/>
                                  <w:r w:rsidRPr="008C0BE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id="Text Box 437" o:spid="_x0000_s1058" type="#_x0000_t202" style="width:277.2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" stroked="f">
                      <v:textbox style="mso-fit-shape-to-text:t" inset="0,0,0,0">
                        <w:txbxContent>
                          <w:p w14:paraId="1C3ACFA5" w14:textId="77777777" w:rsidR="004219EC" w:rsidRPr="008C0BE5" w:rsidRDefault="004219EC" w:rsidP="00885596">
                            <w:pPr>
                              <w:pStyle w:val="Caption"/>
                              <w:rPr>
                                <w:noProof/>
                              </w:rPr>
                            </w:pPr>
                            <w:bookmarkStart w:id="53" w:name="_Toc375131311"/>
                            <w:bookmarkStart w:id="54" w:name="_Toc375132729"/>
                            <w:r w:rsidRPr="008C0BE5">
                              <w:t xml:space="preserve">Abbildung </w:t>
                            </w:r>
                            <w:fldSimple w:instr=" SEQ Abbildung \* ARABIC ">
                              <w:r>
                                <w:rPr>
                                  <w:noProof/>
                                </w:rPr>
                                <w:t>8</w:t>
                              </w:r>
                            </w:fldSimple>
                            <w:r>
                              <w:t xml:space="preserve"> - Screenshots </w:t>
                            </w:r>
                            <w:r w:rsidRPr="008C0BE5">
                              <w:t xml:space="preserve"> </w:t>
                            </w:r>
                            <w:proofErr w:type="spellStart"/>
                            <w:r w:rsidRPr="008C0BE5">
                              <w:t>My</w:t>
                            </w:r>
                            <w:proofErr w:type="spellEnd"/>
                            <w:r w:rsidRPr="008C0BE5">
                              <w:t xml:space="preserve"> Position.</w:t>
                            </w:r>
                            <w:bookmarkEnd w:id="53"/>
                            <w:bookmarkEnd w:id="54"/>
                            <w:r w:rsidRPr="008C0BE5">
                              <w:t xml:space="preserve"> </w:t>
                            </w:r>
                          </w:p>
                        </w:txbxContent>
                      </v:textbox>
                      <w10:anchorlock/>
                    </v:shape>
                  </w:pict>
                </mc:Fallback>
              </mc:AlternateContent>
            </w:r>
          </w:p>
        </w:tc>
      </w:tr>
      <w:tr w:rsidR="008C0BE5" w:rsidRPr="00423D5F" w14:paraId="26EC8FDE" w14:textId="77777777" w:rsidTr="008C0BE5">
        <w:tc>
          <w:tcPr>
            <w:tcW w:w="9070" w:type="dxa"/>
            <w:gridSpan w:val="2"/>
          </w:tcPr>
          <w:p w14:paraId="37B49CB5" w14:textId="77777777" w:rsidR="008C0BE5" w:rsidRPr="00423D5F" w:rsidRDefault="008C0BE5" w:rsidP="00C0772F"/>
        </w:tc>
      </w:tr>
    </w:tbl>
    <w:p w14:paraId="0B4AF348" w14:textId="617A4821" w:rsidR="00263F5D" w:rsidRPr="00423D5F" w:rsidRDefault="00263F5D" w:rsidP="00C0772F">
      <w:r w:rsidRPr="00423D5F">
        <w:tab/>
      </w:r>
      <w:r w:rsidRPr="00423D5F">
        <w:tab/>
      </w:r>
      <w:r w:rsidRPr="00423D5F">
        <w:tab/>
      </w:r>
    </w:p>
    <w:p w14:paraId="5563BD10" w14:textId="77777777" w:rsidR="00025D2C" w:rsidRPr="00423D5F" w:rsidRDefault="00025D2C" w:rsidP="00C0772F">
      <w:r w:rsidRPr="00423D5F">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8674E6" w:rsidRPr="00423D5F" w14:paraId="4F28FE49" w14:textId="77777777" w:rsidTr="008C0BE5">
        <w:tc>
          <w:tcPr>
            <w:tcW w:w="4605" w:type="dxa"/>
          </w:tcPr>
          <w:p w14:paraId="6E58F995" w14:textId="77777777" w:rsidR="008674E6" w:rsidRPr="00423D5F" w:rsidRDefault="008674E6" w:rsidP="00C0772F">
            <w:pPr>
              <w:pStyle w:val="Heading5"/>
              <w:rPr>
                <w:rStyle w:val="Emphasis"/>
                <w:b/>
              </w:rPr>
            </w:pPr>
            <w:proofErr w:type="spellStart"/>
            <w:r w:rsidRPr="00423D5F">
              <w:lastRenderedPageBreak/>
              <w:t>Sendero</w:t>
            </w:r>
            <w:proofErr w:type="spellEnd"/>
            <w:r w:rsidRPr="00423D5F">
              <w:t xml:space="preserve"> GPS </w:t>
            </w:r>
            <w:proofErr w:type="spellStart"/>
            <w:r w:rsidRPr="00423D5F">
              <w:t>Lookaround</w:t>
            </w:r>
            <w:proofErr w:type="spellEnd"/>
            <w:r w:rsidR="00885ADF" w:rsidRPr="00423D5F">
              <w:tab/>
            </w:r>
            <w:r w:rsidR="00885ADF" w:rsidRPr="00423D5F">
              <w:tab/>
            </w:r>
          </w:p>
        </w:tc>
        <w:tc>
          <w:tcPr>
            <w:tcW w:w="4605" w:type="dxa"/>
            <w:vAlign w:val="center"/>
          </w:tcPr>
          <w:p w14:paraId="666BC31C" w14:textId="77777777" w:rsidR="008674E6" w:rsidRPr="00423D5F" w:rsidRDefault="008674E6" w:rsidP="00C0772F">
            <w:r w:rsidRPr="00423D5F">
              <w:t>Preis: Kostenlos</w:t>
            </w:r>
          </w:p>
        </w:tc>
      </w:tr>
      <w:tr w:rsidR="008674E6" w:rsidRPr="00423D5F" w14:paraId="41DE5237" w14:textId="77777777" w:rsidTr="006B5FC1">
        <w:trPr>
          <w:trHeight w:val="11234"/>
        </w:trPr>
        <w:tc>
          <w:tcPr>
            <w:tcW w:w="9210" w:type="dxa"/>
            <w:gridSpan w:val="2"/>
            <w:tcBorders>
              <w:bottom w:val="nil"/>
            </w:tcBorders>
          </w:tcPr>
          <w:p w14:paraId="72B00CAF" w14:textId="176BCD49" w:rsidR="00563704" w:rsidRPr="00423D5F" w:rsidRDefault="00563704" w:rsidP="00C0772F">
            <w:r w:rsidRPr="00423D5F">
              <w:t xml:space="preserve">Diese Anwendung gibt dem Benutzer die nächste Kreuzung, die nächsten 5 Points of Interest und einen ungefähren Standort als Adresse direkt auf dem </w:t>
            </w:r>
            <w:proofErr w:type="spellStart"/>
            <w:r w:rsidRPr="00423D5F">
              <w:t>Homebildschrim</w:t>
            </w:r>
            <w:proofErr w:type="spellEnd"/>
            <w:r w:rsidRPr="00423D5F">
              <w:t xml:space="preserve"> aus</w:t>
            </w:r>
            <w:r w:rsidR="006B5FC1" w:rsidRPr="00423D5F">
              <w:t xml:space="preserve">. </w:t>
            </w:r>
            <w:r w:rsidRPr="00423D5F">
              <w:t>Ausserdem wird die Ausrichtung des Smartphones als Himmelsrichtung angegeben. Diese kann mit der mitgelieferten Kompassfunktion aktualisiert werden.</w:t>
            </w:r>
          </w:p>
          <w:p w14:paraId="66E3916E" w14:textId="77777777" w:rsidR="00563704" w:rsidRPr="00423D5F" w:rsidRDefault="00563704" w:rsidP="00C0772F">
            <w:r w:rsidRPr="00423D5F">
              <w:t>Es können nur POIs von einer Kategorie ausgewählt werden. Diese werden dann mit Distanz- und Richtungsangabe angezeigt, wobei eine Maximaldistanz von 2 Kilometern festgelegt ist. Es wird keine Routingfunktion angeb</w:t>
            </w:r>
            <w:r w:rsidRPr="00423D5F">
              <w:t>o</w:t>
            </w:r>
            <w:r w:rsidRPr="00423D5F">
              <w:t xml:space="preserve">ten. </w:t>
            </w:r>
          </w:p>
          <w:p w14:paraId="434F0C8A" w14:textId="77777777" w:rsidR="00563704" w:rsidRPr="00423D5F" w:rsidRDefault="00563704" w:rsidP="00C0772F">
            <w:r w:rsidRPr="00423D5F">
              <w:t>Für die Standorterkundung steht eine Kartenansicht zur Verfügung.</w:t>
            </w:r>
          </w:p>
          <w:p w14:paraId="4AA0F355" w14:textId="77777777" w:rsidR="00563704" w:rsidRPr="00423D5F" w:rsidRDefault="00563704" w:rsidP="00C0772F">
            <w:r w:rsidRPr="00423D5F">
              <w:t>Zur Aktualisierung kann das Gerät geschüttelt werden.</w:t>
            </w:r>
          </w:p>
          <w:p w14:paraId="1BA3DE9F" w14:textId="77777777" w:rsidR="00563704" w:rsidRPr="00423D5F" w:rsidRDefault="00563704" w:rsidP="00C0772F">
            <w:r w:rsidRPr="00423D5F">
              <w:t>Auch diese App ist nur in Englisch verfügbar.</w:t>
            </w:r>
          </w:p>
          <w:p w14:paraId="78A02BF6" w14:textId="77777777" w:rsidR="009B2584" w:rsidRPr="00423D5F" w:rsidRDefault="009B2584" w:rsidP="00C0772F"/>
          <w:p w14:paraId="6BD412B3" w14:textId="57C6B7D9" w:rsidR="008674E6" w:rsidRPr="00423D5F" w:rsidRDefault="008674E6" w:rsidP="00C0772F"/>
        </w:tc>
      </w:tr>
    </w:tbl>
    <w:p w14:paraId="6B112D60" w14:textId="77777777" w:rsidR="00263F5D" w:rsidRPr="00423D5F" w:rsidRDefault="00263F5D" w:rsidP="00C0772F"/>
    <w:p w14:paraId="28589A13" w14:textId="7DE12339" w:rsidR="006A780F" w:rsidRPr="00423D5F" w:rsidRDefault="006A780F" w:rsidP="00C0772F">
      <w:r w:rsidRPr="00423D5F">
        <w:br w:type="page"/>
      </w:r>
    </w:p>
    <w:p w14:paraId="0D06BC4E" w14:textId="767602DC" w:rsidR="0081690A" w:rsidRPr="00423D5F" w:rsidRDefault="009A33BE" w:rsidP="00C0772F">
      <w:pPr>
        <w:pStyle w:val="Heading5"/>
      </w:pPr>
      <w:proofErr w:type="spellStart"/>
      <w:r w:rsidRPr="00423D5F">
        <w:lastRenderedPageBreak/>
        <w:t>A</w:t>
      </w:r>
      <w:r w:rsidR="0081690A" w:rsidRPr="00423D5F">
        <w:t>round</w:t>
      </w:r>
      <w:proofErr w:type="spellEnd"/>
      <w:r w:rsidR="0081690A" w:rsidRPr="00423D5F">
        <w:t xml:space="preserve"> </w:t>
      </w:r>
      <w:proofErr w:type="spellStart"/>
      <w:r w:rsidR="0081690A" w:rsidRPr="00423D5F">
        <w:t>Me</w:t>
      </w:r>
      <w:proofErr w:type="spellEnd"/>
      <w:r w:rsidR="00376950" w:rsidRPr="00423D5F">
        <w:tab/>
      </w:r>
      <w:r w:rsidR="00376950" w:rsidRPr="00423D5F">
        <w:tab/>
      </w:r>
      <w:r w:rsidR="00376950" w:rsidRPr="00423D5F">
        <w:tab/>
      </w:r>
      <w:r w:rsidR="00376950" w:rsidRPr="00423D5F">
        <w:tab/>
      </w:r>
      <w:r w:rsidR="00376950" w:rsidRPr="00423D5F">
        <w:tab/>
      </w:r>
      <w:r w:rsidR="00376950" w:rsidRPr="00423D5F">
        <w:tab/>
      </w:r>
      <w:r w:rsidR="00376950" w:rsidRPr="00423D5F">
        <w:tab/>
      </w:r>
      <w:r w:rsidR="00376950" w:rsidRPr="00423D5F">
        <w:tab/>
      </w:r>
      <w:r w:rsidR="00376950" w:rsidRPr="00423D5F">
        <w:tab/>
      </w:r>
      <w:r w:rsidR="00DE7B9F" w:rsidRPr="00423D5F">
        <w:t>Preis</w:t>
      </w:r>
      <w:r w:rsidR="00376950" w:rsidRPr="00423D5F">
        <w:t xml:space="preserve">: </w:t>
      </w:r>
      <w:r w:rsidR="00DE7B9F" w:rsidRPr="00423D5F">
        <w:t>kostenlos</w:t>
      </w:r>
    </w:p>
    <w:p w14:paraId="5672BCB3" w14:textId="749B9617" w:rsidR="00563704" w:rsidRPr="00423D5F" w:rsidRDefault="00563704" w:rsidP="00C0772F">
      <w:r w:rsidRPr="00423D5F">
        <w:t xml:space="preserve">Aus einer Liste von POI-Kategorien kann eine bestimmte gewählt werden, die dann bis zu 20 POIs dieser Art in 10 Kilometer Entfernung zum aktuellen oder manuell eingegebenen Standort anzeigt. Dabei ist sowohl die Entfernung in Meter, sowie die Richtung als Kompass </w:t>
      </w:r>
      <w:r w:rsidR="006C4209" w:rsidRPr="00423D5F">
        <w:t xml:space="preserve">visualisiert </w:t>
      </w:r>
      <w:r w:rsidRPr="00423D5F">
        <w:t xml:space="preserve">angegeben. Letzterer kann leider nicht von VoiceOver vorgelesen werden. </w:t>
      </w:r>
    </w:p>
    <w:p w14:paraId="1BA1C569" w14:textId="77777777" w:rsidR="0036605D" w:rsidRPr="00423D5F" w:rsidRDefault="00563704" w:rsidP="00C0772F">
      <w:r w:rsidRPr="00423D5F">
        <w:t>Wird ein POI ausgewählt, kann er als Favorit gespeichert und/oder als Navigationsziel eingetragen werden. Für das Routing wird die Karten-App des iPhones genutzt.</w:t>
      </w:r>
      <w:r w:rsidR="006C4209" w:rsidRPr="00423D5F">
        <w:t xml:space="preserve"> </w:t>
      </w:r>
    </w:p>
    <w:p w14:paraId="352C4C62" w14:textId="4C154BD7" w:rsidR="00563704" w:rsidRPr="00423D5F" w:rsidRDefault="00563704" w:rsidP="00C0772F">
      <w:r w:rsidRPr="00423D5F">
        <w:t xml:space="preserve">Neben den Kategorien kann ein POI auch über die Suchleiste gefunden werden. Dabei können Adressen oder Attribute wie </w:t>
      </w:r>
      <w:r w:rsidR="006C4209" w:rsidRPr="00423D5F">
        <w:t>z.B.:</w:t>
      </w:r>
      <w:r w:rsidRPr="00423D5F">
        <w:t xml:space="preserve"> „italienisch“ </w:t>
      </w:r>
      <w:r w:rsidR="006C4209" w:rsidRPr="00423D5F">
        <w:t>für ein Re</w:t>
      </w:r>
      <w:r w:rsidR="006C4209" w:rsidRPr="00423D5F">
        <w:t>s</w:t>
      </w:r>
      <w:r w:rsidR="006C4209" w:rsidRPr="00423D5F">
        <w:t>taurant</w:t>
      </w:r>
      <w:r w:rsidRPr="00423D5F">
        <w:t xml:space="preserve"> </w:t>
      </w:r>
      <w:r w:rsidR="006B5FC1" w:rsidRPr="00423D5F">
        <w:t xml:space="preserve">mit italienischer Küche </w:t>
      </w:r>
      <w:r w:rsidRPr="00423D5F">
        <w:t>angegeben werden.</w:t>
      </w:r>
    </w:p>
    <w:p w14:paraId="7F7B0D89" w14:textId="05D71A3C" w:rsidR="00563704" w:rsidRPr="00423D5F" w:rsidRDefault="00563704" w:rsidP="00C0772F">
      <w:r w:rsidRPr="00423D5F">
        <w:t xml:space="preserve">Ein spezielles Feature der App ist die Integrierung von </w:t>
      </w:r>
      <w:proofErr w:type="spellStart"/>
      <w:r w:rsidR="005657AD" w:rsidRPr="00423D5F">
        <w:t>FourS</w:t>
      </w:r>
      <w:r w:rsidRPr="00423D5F">
        <w:t>quare</w:t>
      </w:r>
      <w:proofErr w:type="spellEnd"/>
      <w:r w:rsidRPr="00423D5F">
        <w:t>-Tipps und Kontaktangaben zu den POIs.</w:t>
      </w:r>
    </w:p>
    <w:p w14:paraId="2EC33AFB" w14:textId="77777777" w:rsidR="00563704" w:rsidRPr="00423D5F" w:rsidRDefault="00563704" w:rsidP="00C0772F">
      <w:r w:rsidRPr="00423D5F">
        <w:t>Mit der Funktion „Umkreissuche“ werden Informationen zur Umgebung angegeben. Weiter gibt es die Realitätsansicht, in der mit der Kamera gearbeitet wird. Das Gerät wird in eine Richtung gehalten und die POIs, die in jener Richtung liegen, auf einem Radar angezeigt. Ausserdem erscheinen sie im Kamerabild. Dieses Feature kann von Blinden leider nicht verwendet werden, da es nur bildlich dargestellt wird.</w:t>
      </w:r>
    </w:p>
    <w:p w14:paraId="6FBA888E" w14:textId="77777777" w:rsidR="006A780F" w:rsidRPr="00423D5F" w:rsidRDefault="00563704" w:rsidP="00C0772F">
      <w:r w:rsidRPr="00423D5F">
        <w:t>Die Anwendung funktioniert auch offline.</w:t>
      </w:r>
    </w:p>
    <w:p w14:paraId="710208DC" w14:textId="7E43D931" w:rsidR="006A780F" w:rsidRPr="00423D5F" w:rsidRDefault="006A780F" w:rsidP="00C0772F">
      <w:r w:rsidRPr="00423D5F">
        <w:t xml:space="preserve"> </w:t>
      </w:r>
      <w:r w:rsidRPr="00423D5F">
        <w:rPr>
          <w:noProof/>
          <w:lang w:eastAsia="de-CH"/>
        </w:rPr>
        <w:drawing>
          <wp:inline distT="0" distB="0" distL="0" distR="0" wp14:anchorId="59F0E428" wp14:editId="669FFBC1">
            <wp:extent cx="1883889" cy="3349256"/>
            <wp:effectExtent l="0" t="0" r="2540" b="3810"/>
            <wp:docPr id="18" name="Grafik 18" descr="C:\Users\Julia\AppData\Local\Microsoft\Windows\Temporary Internet Files\Content.Word\IMG_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ulia\AppData\Local\Microsoft\Windows\Temporary Internet Files\Content.Word\IMG_000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83889" cy="3349256"/>
                    </a:xfrm>
                    <a:prstGeom prst="rect">
                      <a:avLst/>
                    </a:prstGeom>
                    <a:noFill/>
                    <a:ln>
                      <a:noFill/>
                    </a:ln>
                  </pic:spPr>
                </pic:pic>
              </a:graphicData>
            </a:graphic>
          </wp:inline>
        </w:drawing>
      </w:r>
      <w:r w:rsidRPr="00423D5F">
        <w:rPr>
          <w:noProof/>
          <w:lang w:eastAsia="de-CH"/>
        </w:rPr>
        <w:drawing>
          <wp:inline distT="0" distB="0" distL="0" distR="0" wp14:anchorId="5E7F51FE" wp14:editId="557973BC">
            <wp:extent cx="1880647" cy="3347110"/>
            <wp:effectExtent l="0" t="0" r="5715" b="5715"/>
            <wp:docPr id="19" name="Grafik 19" descr="C:\Users\Julia\AppData\Local\Microsoft\Windows\Temporary Internet Files\Content.Word\IMG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lia\AppData\Local\Microsoft\Windows\Temporary Internet Files\Content.Word\IMG_000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80647" cy="3347110"/>
                    </a:xfrm>
                    <a:prstGeom prst="rect">
                      <a:avLst/>
                    </a:prstGeom>
                    <a:noFill/>
                    <a:ln>
                      <a:noFill/>
                    </a:ln>
                  </pic:spPr>
                </pic:pic>
              </a:graphicData>
            </a:graphic>
          </wp:inline>
        </w:drawing>
      </w:r>
      <w:r w:rsidRPr="00423D5F">
        <w:rPr>
          <w:noProof/>
          <w:lang w:eastAsia="de-CH"/>
        </w:rPr>
        <w:drawing>
          <wp:inline distT="0" distB="0" distL="0" distR="0" wp14:anchorId="0BF027B0" wp14:editId="172F3A38">
            <wp:extent cx="1876425" cy="3348990"/>
            <wp:effectExtent l="0" t="0" r="9525" b="3810"/>
            <wp:docPr id="20" name="Grafik 20" descr="IMG_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G_000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76425" cy="3348990"/>
                    </a:xfrm>
                    <a:prstGeom prst="rect">
                      <a:avLst/>
                    </a:prstGeom>
                    <a:noFill/>
                    <a:ln>
                      <a:noFill/>
                    </a:ln>
                  </pic:spPr>
                </pic:pic>
              </a:graphicData>
            </a:graphic>
          </wp:inline>
        </w:drawing>
      </w:r>
    </w:p>
    <w:p w14:paraId="761AE451" w14:textId="2CD335CF" w:rsidR="006A780F" w:rsidRPr="00885596" w:rsidRDefault="006A780F" w:rsidP="00885596">
      <w:pPr>
        <w:pStyle w:val="Caption"/>
      </w:pPr>
      <w:bookmarkStart w:id="55" w:name="_Toc375131313"/>
      <w:bookmarkStart w:id="56" w:name="_Toc375132731"/>
      <w:r w:rsidRPr="00885596">
        <w:t xml:space="preserve">Abbildung </w:t>
      </w:r>
      <w:fldSimple w:instr=" SEQ Abbildung \* ARABIC ">
        <w:r w:rsidRPr="00885596">
          <w:t>10</w:t>
        </w:r>
      </w:fldSimple>
      <w:r w:rsidRPr="00885596">
        <w:t xml:space="preserve"> - Screenshots </w:t>
      </w:r>
      <w:proofErr w:type="spellStart"/>
      <w:r w:rsidRPr="00885596">
        <w:t>AroundMe</w:t>
      </w:r>
      <w:bookmarkEnd w:id="55"/>
      <w:bookmarkEnd w:id="56"/>
      <w:proofErr w:type="spellEnd"/>
    </w:p>
    <w:p w14:paraId="12BA6C8E" w14:textId="35626E63" w:rsidR="00563704" w:rsidRPr="00423D5F" w:rsidRDefault="00563704" w:rsidP="00C0772F"/>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70"/>
      </w:tblGrid>
      <w:tr w:rsidR="00686B3D" w:rsidRPr="00423D5F" w14:paraId="4C28E606" w14:textId="77777777" w:rsidTr="006A780F">
        <w:tc>
          <w:tcPr>
            <w:tcW w:w="9070" w:type="dxa"/>
          </w:tcPr>
          <w:p w14:paraId="0141961F" w14:textId="09D9416D" w:rsidR="00686B3D" w:rsidRPr="00423D5F" w:rsidRDefault="00686B3D" w:rsidP="00C0772F"/>
        </w:tc>
      </w:tr>
    </w:tbl>
    <w:p w14:paraId="580D47F3" w14:textId="77777777" w:rsidR="003955E5" w:rsidRPr="00423D5F" w:rsidRDefault="003955E5" w:rsidP="00C0772F">
      <w:r w:rsidRPr="00423D5F">
        <w:t xml:space="preserve">        </w:t>
      </w:r>
    </w:p>
    <w:p w14:paraId="6388B850" w14:textId="77777777" w:rsidR="006A780F" w:rsidRPr="00423D5F" w:rsidRDefault="006A780F" w:rsidP="00C0772F">
      <w:pPr>
        <w:rPr>
          <w:rFonts w:eastAsiaTheme="majorEastAsia" w:cstheme="majorBidi"/>
        </w:rPr>
      </w:pPr>
      <w:r w:rsidRPr="00423D5F">
        <w:br w:type="page"/>
      </w:r>
    </w:p>
    <w:p w14:paraId="108E1D6E" w14:textId="04F770D2" w:rsidR="00DE4464" w:rsidRPr="00423D5F" w:rsidRDefault="002A2DA8" w:rsidP="00C0772F">
      <w:pPr>
        <w:pStyle w:val="Heading5"/>
      </w:pPr>
      <w:r w:rsidRPr="00423D5F">
        <w:lastRenderedPageBreak/>
        <w:t>Ariadne GPS</w:t>
      </w:r>
      <w:r w:rsidR="00A749C5" w:rsidRPr="00423D5F">
        <w:tab/>
      </w:r>
      <w:r w:rsidR="00A749C5" w:rsidRPr="00423D5F">
        <w:tab/>
      </w:r>
      <w:r w:rsidR="00A749C5" w:rsidRPr="00423D5F">
        <w:tab/>
      </w:r>
      <w:r w:rsidR="00A749C5" w:rsidRPr="00423D5F">
        <w:tab/>
      </w:r>
      <w:r w:rsidR="00A749C5" w:rsidRPr="00423D5F">
        <w:tab/>
      </w:r>
      <w:r w:rsidR="00A749C5" w:rsidRPr="00423D5F">
        <w:tab/>
      </w:r>
      <w:r w:rsidR="00A749C5" w:rsidRPr="00423D5F">
        <w:tab/>
        <w:t xml:space="preserve">         </w:t>
      </w:r>
      <w:r w:rsidR="006B5FC1" w:rsidRPr="00423D5F">
        <w:t>Preis</w:t>
      </w:r>
      <w:r w:rsidR="003531D8" w:rsidRPr="00423D5F">
        <w:t>: 6.00 CHF</w:t>
      </w:r>
    </w:p>
    <w:p w14:paraId="370BCADF" w14:textId="2FC75B9D" w:rsidR="00563704" w:rsidRPr="00423D5F" w:rsidRDefault="00563704" w:rsidP="00C0772F">
      <w:r w:rsidRPr="00423D5F">
        <w:t xml:space="preserve">Die Adressangabe dieser Anwendung fällt sehr detailliert aus, kann aber in den Einstellungen verkürzt werden. Sie erscheint in der Mitte des Bildschirms. Der Standort kann </w:t>
      </w:r>
      <w:r w:rsidR="004B5675" w:rsidRPr="00423D5F">
        <w:t>manuell</w:t>
      </w:r>
      <w:r w:rsidRPr="00423D5F">
        <w:t xml:space="preserve"> oder automatisch in regelmässigen A</w:t>
      </w:r>
      <w:r w:rsidRPr="00423D5F">
        <w:t>b</w:t>
      </w:r>
      <w:r w:rsidRPr="00423D5F">
        <w:t>ständen aktualisiert werden. Neben der Bewegungsrichtung wird auch die Ausrichtung des Geräts in Grad angegeben, die stets aktuell sind.</w:t>
      </w:r>
    </w:p>
    <w:p w14:paraId="5A72928B" w14:textId="77777777" w:rsidR="00563704" w:rsidRPr="00423D5F" w:rsidRDefault="00563704" w:rsidP="00C0772F">
      <w:r w:rsidRPr="00423D5F">
        <w:t>In der unteren Hälfte des Bildschirms werden verschiedene Icons angezeigt, die für VoiceOver einen Beschreibungstext und den dazugehörenden Wert anbieten. So wird beispielsweise angegeben, wie gut die Wifi-Verbindung oder wie stark das GPS-Signal ist.</w:t>
      </w:r>
    </w:p>
    <w:p w14:paraId="786CCDE9" w14:textId="19CB49B9" w:rsidR="00563704" w:rsidRPr="00423D5F" w:rsidRDefault="00563704" w:rsidP="00C0772F">
      <w:r w:rsidRPr="00423D5F">
        <w:t>Es können</w:t>
      </w:r>
      <w:r w:rsidR="00CB39F6" w:rsidRPr="00423D5F">
        <w:t xml:space="preserve"> nur Adresse</w:t>
      </w:r>
      <w:r w:rsidRPr="00423D5F">
        <w:t>n</w:t>
      </w:r>
      <w:r w:rsidR="00CB39F6" w:rsidRPr="00423D5F">
        <w:t xml:space="preserve"> als Favoriten</w:t>
      </w:r>
      <w:r w:rsidRPr="00423D5F">
        <w:t xml:space="preserve"> gespeichert werden. Diese könn</w:t>
      </w:r>
      <w:r w:rsidR="00CB39F6" w:rsidRPr="00423D5F">
        <w:t>en als aktiv eingestellt werden.</w:t>
      </w:r>
      <w:r w:rsidRPr="00423D5F">
        <w:t xml:space="preserve"> </w:t>
      </w:r>
      <w:r w:rsidR="00CB39F6" w:rsidRPr="00423D5F">
        <w:t xml:space="preserve">Befindet sich ein Favorit in der Nähe (die maximale </w:t>
      </w:r>
      <w:r w:rsidRPr="00423D5F">
        <w:t>En</w:t>
      </w:r>
      <w:r w:rsidR="002433A5" w:rsidRPr="00423D5F">
        <w:t>t</w:t>
      </w:r>
      <w:r w:rsidRPr="00423D5F">
        <w:t xml:space="preserve">fernung </w:t>
      </w:r>
      <w:r w:rsidR="00CB39F6" w:rsidRPr="00423D5F">
        <w:t xml:space="preserve">ist einstellbar) so wird </w:t>
      </w:r>
      <w:r w:rsidRPr="00423D5F">
        <w:t xml:space="preserve">die Richtung und Entfernung angegeben und </w:t>
      </w:r>
      <w:r w:rsidR="00CB39F6" w:rsidRPr="00423D5F">
        <w:t>beim Weiterlaufen stetig</w:t>
      </w:r>
      <w:r w:rsidRPr="00423D5F">
        <w:t xml:space="preserve"> aktualisiert. </w:t>
      </w:r>
      <w:r w:rsidR="00CB39F6" w:rsidRPr="00423D5F">
        <w:t>B</w:t>
      </w:r>
      <w:r w:rsidRPr="00423D5F">
        <w:t xml:space="preserve">ei </w:t>
      </w:r>
      <w:r w:rsidR="00CB39F6" w:rsidRPr="00423D5F">
        <w:t>bestehender Internetverbindung können</w:t>
      </w:r>
      <w:r w:rsidRPr="00423D5F">
        <w:t xml:space="preserve"> die Strassennamen und Hausnummern aus OpenStreetMap fortlaufend ausgegeben werden.</w:t>
      </w:r>
    </w:p>
    <w:p w14:paraId="012467AC" w14:textId="4924511A" w:rsidR="00563704" w:rsidRPr="00423D5F" w:rsidRDefault="00563704" w:rsidP="00C0772F">
      <w:r w:rsidRPr="00423D5F">
        <w:t>Ein interessantes Feature dieser Anwendung ist die sprechende Karte. Durch Berührung</w:t>
      </w:r>
      <w:r w:rsidR="00CB39F6" w:rsidRPr="00423D5F">
        <w:t xml:space="preserve"> einer angezeigten Karte</w:t>
      </w:r>
      <w:r w:rsidRPr="00423D5F">
        <w:t xml:space="preserve"> werden die Strassennamen </w:t>
      </w:r>
      <w:r w:rsidR="00CB39F6" w:rsidRPr="00423D5F">
        <w:t>und</w:t>
      </w:r>
      <w:r w:rsidRPr="00423D5F">
        <w:t xml:space="preserve"> Hausnummern vorgelesen, wobei sich der aktuelle Standort anfangs in der Mitte der Karte befindet. Durch </w:t>
      </w:r>
      <w:r w:rsidR="00CB39F6" w:rsidRPr="00423D5F">
        <w:t xml:space="preserve">das zur Seite </w:t>
      </w:r>
      <w:r w:rsidRPr="00423D5F">
        <w:t>Wischen mit zwei Fingern kann der Ausschnitt verschoben werden</w:t>
      </w:r>
      <w:r w:rsidR="00CB39F6" w:rsidRPr="00423D5F">
        <w:t>. Durch</w:t>
      </w:r>
      <w:r w:rsidRPr="00423D5F">
        <w:t xml:space="preserve"> </w:t>
      </w:r>
      <w:r w:rsidR="00162DC3" w:rsidRPr="00423D5F">
        <w:t>Hoch</w:t>
      </w:r>
      <w:r w:rsidRPr="00423D5F">
        <w:t xml:space="preserve">- und </w:t>
      </w:r>
      <w:r w:rsidR="00162DC3" w:rsidRPr="00423D5F">
        <w:t>Runterschieben</w:t>
      </w:r>
      <w:r w:rsidRPr="00423D5F">
        <w:t xml:space="preserve"> </w:t>
      </w:r>
      <w:r w:rsidR="00CB39F6" w:rsidRPr="00423D5F">
        <w:t>kann</w:t>
      </w:r>
      <w:r w:rsidRPr="00423D5F">
        <w:t xml:space="preserve"> g</w:t>
      </w:r>
      <w:r w:rsidRPr="00423D5F">
        <w:t>e</w:t>
      </w:r>
      <w:r w:rsidRPr="00423D5F">
        <w:t>zoomt</w:t>
      </w:r>
      <w:r w:rsidR="00CB39F6" w:rsidRPr="00423D5F">
        <w:t xml:space="preserve"> werden</w:t>
      </w:r>
      <w:r w:rsidRPr="00423D5F">
        <w:t xml:space="preserve">. Auch entfernte Gebiete können erkundet werden, indem Strassen- bzw. Ortsnamen angegeben werden. Ausserdem werden Gewässer und Strassen mit entsprechenden Geräuschen hinterlegt. </w:t>
      </w:r>
    </w:p>
    <w:p w14:paraId="6CA9E70E" w14:textId="4D29CD1C" w:rsidR="00563704" w:rsidRPr="00423D5F" w:rsidRDefault="00563704" w:rsidP="00C0772F">
      <w:r w:rsidRPr="00423D5F">
        <w:t xml:space="preserve">Leider werden </w:t>
      </w:r>
      <w:r w:rsidR="002433A5" w:rsidRPr="00423D5F">
        <w:t>für einige</w:t>
      </w:r>
      <w:r w:rsidRPr="00423D5F">
        <w:t xml:space="preserve"> Zusatzfunktionen Kosten erhoben. Darunter fallen personalisierte Töne für Favoriten oder das Wiederholen von Meldungen.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286"/>
      </w:tblGrid>
      <w:tr w:rsidR="00686B3D" w:rsidRPr="00423D5F" w14:paraId="363E0D43" w14:textId="77777777" w:rsidTr="00CE55A6">
        <w:tc>
          <w:tcPr>
            <w:tcW w:w="9286" w:type="dxa"/>
            <w:tcBorders>
              <w:top w:val="nil"/>
            </w:tcBorders>
          </w:tcPr>
          <w:p w14:paraId="4146D76B" w14:textId="77777777" w:rsidR="00DF4028" w:rsidRPr="00423D5F" w:rsidRDefault="00686B3D" w:rsidP="00C0772F">
            <w:r w:rsidRPr="00423D5F">
              <w:rPr>
                <w:b/>
                <w:noProof/>
                <w:lang w:eastAsia="de-CH"/>
              </w:rPr>
              <w:drawing>
                <wp:inline distT="0" distB="0" distL="0" distR="0" wp14:anchorId="60A3984B" wp14:editId="7F165C45">
                  <wp:extent cx="1615040" cy="2861954"/>
                  <wp:effectExtent l="0" t="0" r="4445" b="0"/>
                  <wp:docPr id="22" name="Grafik 22" descr="C:\Users\Julia\AppData\Local\Microsoft\Windows\Temporary Internet Files\Content.Word\IMG_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Julia\AppData\Local\Microsoft\Windows\Temporary Internet Files\Content.Word\IMG_001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18435" cy="2867971"/>
                          </a:xfrm>
                          <a:prstGeom prst="rect">
                            <a:avLst/>
                          </a:prstGeom>
                          <a:noFill/>
                          <a:ln>
                            <a:noFill/>
                          </a:ln>
                        </pic:spPr>
                      </pic:pic>
                    </a:graphicData>
                  </a:graphic>
                </wp:inline>
              </w:drawing>
            </w:r>
            <w:r w:rsidRPr="00423D5F">
              <w:rPr>
                <w:noProof/>
                <w:lang w:eastAsia="de-CH"/>
              </w:rPr>
              <w:drawing>
                <wp:inline distT="0" distB="0" distL="0" distR="0" wp14:anchorId="17DEB9E8" wp14:editId="568EB00E">
                  <wp:extent cx="1612669" cy="2873829"/>
                  <wp:effectExtent l="0" t="0" r="6985" b="3175"/>
                  <wp:docPr id="5" name="Grafik 5" descr="C:\Users\Julia\AppData\Local\Microsoft\Windows\Temporary Internet Files\Content.Word\IMG_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Julia\AppData\Local\Microsoft\Windows\Temporary Internet Files\Content.Word\IMG_0009.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22402" cy="2891174"/>
                          </a:xfrm>
                          <a:prstGeom prst="rect">
                            <a:avLst/>
                          </a:prstGeom>
                          <a:noFill/>
                          <a:ln>
                            <a:noFill/>
                          </a:ln>
                        </pic:spPr>
                      </pic:pic>
                    </a:graphicData>
                  </a:graphic>
                </wp:inline>
              </w:drawing>
            </w:r>
          </w:p>
          <w:p w14:paraId="55C30906" w14:textId="5DDC5277" w:rsidR="00686B3D" w:rsidRPr="00885596" w:rsidRDefault="00DF4028" w:rsidP="00885596">
            <w:pPr>
              <w:pStyle w:val="Caption"/>
            </w:pPr>
            <w:bookmarkStart w:id="57" w:name="_Toc375047279"/>
            <w:bookmarkStart w:id="58" w:name="_Toc375131314"/>
            <w:bookmarkStart w:id="59" w:name="_Toc375132732"/>
            <w:r w:rsidRPr="00885596">
              <w:t xml:space="preserve">Abbildung </w:t>
            </w:r>
            <w:fldSimple w:instr=" SEQ Abbildung \* ARABIC ">
              <w:r w:rsidR="006B5FC1" w:rsidRPr="00885596">
                <w:t>11</w:t>
              </w:r>
            </w:fldSimple>
            <w:r w:rsidRPr="00885596">
              <w:t xml:space="preserve"> - Screenshots von Ariadne GPS</w:t>
            </w:r>
            <w:bookmarkEnd w:id="57"/>
            <w:bookmarkEnd w:id="58"/>
            <w:bookmarkEnd w:id="59"/>
          </w:p>
        </w:tc>
      </w:tr>
    </w:tbl>
    <w:p w14:paraId="058F9444" w14:textId="77777777" w:rsidR="00CB50BA" w:rsidRPr="00423D5F" w:rsidRDefault="003955E5" w:rsidP="00C0772F">
      <w:r w:rsidRPr="00423D5F">
        <w:tab/>
      </w:r>
      <w:r w:rsidRPr="00423D5F">
        <w:tab/>
      </w:r>
    </w:p>
    <w:p w14:paraId="6F6812CD" w14:textId="77777777" w:rsidR="00481BD7" w:rsidRPr="00423D5F" w:rsidRDefault="00481BD7" w:rsidP="00C0772F">
      <w:r w:rsidRPr="00423D5F">
        <w:br w:type="page"/>
      </w:r>
    </w:p>
    <w:p w14:paraId="7037AEC5" w14:textId="4E7EBEBC" w:rsidR="008C1AC7" w:rsidRPr="00423D5F" w:rsidRDefault="002828DD" w:rsidP="00C0772F">
      <w:proofErr w:type="spellStart"/>
      <w:r w:rsidRPr="00423D5F">
        <w:rPr>
          <w:b/>
        </w:rPr>
        <w:lastRenderedPageBreak/>
        <w:t>BlindSquare</w:t>
      </w:r>
      <w:proofErr w:type="spellEnd"/>
      <w:r w:rsidR="00A749C5" w:rsidRPr="00423D5F">
        <w:rPr>
          <w:b/>
        </w:rPr>
        <w:tab/>
      </w:r>
      <w:r w:rsidR="00A749C5" w:rsidRPr="00423D5F">
        <w:rPr>
          <w:b/>
        </w:rPr>
        <w:tab/>
      </w:r>
      <w:r w:rsidR="00A749C5" w:rsidRPr="00423D5F">
        <w:rPr>
          <w:b/>
        </w:rPr>
        <w:tab/>
      </w:r>
      <w:r w:rsidR="00A749C5" w:rsidRPr="00423D5F">
        <w:rPr>
          <w:b/>
        </w:rPr>
        <w:tab/>
      </w:r>
      <w:r w:rsidR="00A749C5" w:rsidRPr="00423D5F">
        <w:rPr>
          <w:b/>
        </w:rPr>
        <w:tab/>
      </w:r>
      <w:r w:rsidR="00A749C5" w:rsidRPr="00423D5F">
        <w:rPr>
          <w:b/>
        </w:rPr>
        <w:tab/>
      </w:r>
      <w:r w:rsidR="00A749C5" w:rsidRPr="00423D5F">
        <w:rPr>
          <w:b/>
        </w:rPr>
        <w:tab/>
        <w:t xml:space="preserve">       </w:t>
      </w:r>
      <w:r w:rsidR="006763E9" w:rsidRPr="00423D5F">
        <w:t>Preis</w:t>
      </w:r>
      <w:r w:rsidR="005C00C1" w:rsidRPr="00423D5F">
        <w:t>: 24.00 CHF</w:t>
      </w:r>
      <w:r w:rsidR="00686B3D" w:rsidRPr="00423D5F">
        <w:br/>
      </w:r>
      <w:r w:rsidR="008C1AC7" w:rsidRPr="00423D5F">
        <w:t xml:space="preserve">Diese Anwendung von Blinden für Blinde bietet eine eigene Sprachausgabe an, die sich </w:t>
      </w:r>
      <w:r w:rsidR="00CE55A6" w:rsidRPr="00423D5F">
        <w:t xml:space="preserve">leider </w:t>
      </w:r>
      <w:r w:rsidR="008C1AC7" w:rsidRPr="00423D5F">
        <w:t>teilweise mit der Stimme von VoiceOver überlagert.</w:t>
      </w:r>
    </w:p>
    <w:p w14:paraId="33EA8C41" w14:textId="3F0F72FC" w:rsidR="008C1AC7" w:rsidRPr="00423D5F" w:rsidRDefault="008C1AC7" w:rsidP="00C0772F">
      <w:r w:rsidRPr="00423D5F">
        <w:t xml:space="preserve">Im Aktionsmenü können verschiedene </w:t>
      </w:r>
      <w:r w:rsidR="00162DC3" w:rsidRPr="00423D5F">
        <w:t>Funktionen</w:t>
      </w:r>
      <w:r w:rsidRPr="00423D5F">
        <w:t xml:space="preserve"> a</w:t>
      </w:r>
      <w:r w:rsidR="00162DC3" w:rsidRPr="00423D5F">
        <w:t>us</w:t>
      </w:r>
      <w:r w:rsidRPr="00423D5F">
        <w:t>gewählt werden. Wird „Umsehen“ gewählt, werden POIs und Strassen in der Umgebung angegeben. Mit „Ihr Standort“ erhält man die Adressangabe zur aktuellen Position, die mit der Funktion „nächste Kreuzungen“ vervollständigt wird. Die Genauigkeit der GPS-Info kann abgefragt werden.</w:t>
      </w:r>
    </w:p>
    <w:p w14:paraId="2338B301" w14:textId="48137BD8" w:rsidR="008C1AC7" w:rsidRPr="00423D5F" w:rsidRDefault="00B41087" w:rsidP="00C0772F">
      <w:r w:rsidRPr="00423D5F">
        <w:t xml:space="preserve">Für die </w:t>
      </w:r>
      <w:r w:rsidR="005657AD" w:rsidRPr="00423D5F">
        <w:t>Anwendung</w:t>
      </w:r>
      <w:r w:rsidR="008C1AC7" w:rsidRPr="00423D5F">
        <w:t xml:space="preserve"> werden Daten von </w:t>
      </w:r>
      <w:proofErr w:type="spellStart"/>
      <w:r w:rsidR="008C1AC7" w:rsidRPr="00423D5F">
        <w:t>FourSquare</w:t>
      </w:r>
      <w:proofErr w:type="spellEnd"/>
      <w:r w:rsidR="008C1AC7" w:rsidRPr="00423D5F">
        <w:t xml:space="preserve"> und OpenStreetMap in Echtzeit abgerufen</w:t>
      </w:r>
      <w:r w:rsidR="001948C7" w:rsidRPr="00423D5F">
        <w:t>, weshalb sie nicht offline genutzt werden kann</w:t>
      </w:r>
      <w:r w:rsidR="008C1AC7" w:rsidRPr="00423D5F">
        <w:t>.</w:t>
      </w:r>
    </w:p>
    <w:p w14:paraId="5137F585" w14:textId="206D2B43" w:rsidR="008C1AC7" w:rsidRPr="00423D5F" w:rsidRDefault="008C1AC7" w:rsidP="00C0772F">
      <w:r w:rsidRPr="00423D5F">
        <w:t xml:space="preserve">Die POIs sind in Kategorien unterteilt, die einzeln ein- oder ausgeschaltet werden können. Es kann allerdings auch über die Suchleiste nach bestimmten POIs gesucht werden. Der Suchradius kann </w:t>
      </w:r>
      <w:r w:rsidR="005657AD" w:rsidRPr="00423D5F">
        <w:t>zwischen</w:t>
      </w:r>
      <w:r w:rsidRPr="00423D5F">
        <w:t xml:space="preserve"> 25 Meter </w:t>
      </w:r>
      <w:r w:rsidR="005657AD" w:rsidRPr="00423D5F">
        <w:t>und</w:t>
      </w:r>
      <w:r w:rsidRPr="00423D5F">
        <w:t xml:space="preserve"> 2 Kilometer eingestellt werden. Es werden Entfernung und Richtung </w:t>
      </w:r>
      <w:r w:rsidR="00185392" w:rsidRPr="00423D5F">
        <w:t xml:space="preserve">zu den POIs </w:t>
      </w:r>
      <w:r w:rsidRPr="00423D5F">
        <w:t>angegeben</w:t>
      </w:r>
      <w:r w:rsidR="005657AD" w:rsidRPr="00423D5F">
        <w:t>.</w:t>
      </w:r>
      <w:r w:rsidRPr="00423D5F">
        <w:t xml:space="preserve"> </w:t>
      </w:r>
      <w:r w:rsidR="005657AD" w:rsidRPr="00423D5F">
        <w:t>D</w:t>
      </w:r>
      <w:r w:rsidRPr="00423D5F">
        <w:t xml:space="preserve">ie Richtungsangabe </w:t>
      </w:r>
      <w:r w:rsidR="005657AD" w:rsidRPr="00423D5F">
        <w:t xml:space="preserve">kann </w:t>
      </w:r>
      <w:r w:rsidRPr="00423D5F">
        <w:t xml:space="preserve">wahlweise als Uhrzeit, Grad oder </w:t>
      </w:r>
      <w:r w:rsidR="00185392" w:rsidRPr="00423D5F">
        <w:t>pr</w:t>
      </w:r>
      <w:r w:rsidR="00185392" w:rsidRPr="00423D5F">
        <w:t>o</w:t>
      </w:r>
      <w:r w:rsidR="00185392" w:rsidRPr="00423D5F">
        <w:t>portional (</w:t>
      </w:r>
      <w:r w:rsidRPr="00423D5F">
        <w:t>links und rechts</w:t>
      </w:r>
      <w:r w:rsidR="00185392" w:rsidRPr="00423D5F">
        <w:t>)</w:t>
      </w:r>
      <w:r w:rsidRPr="00423D5F">
        <w:t xml:space="preserve"> </w:t>
      </w:r>
      <w:r w:rsidR="005657AD" w:rsidRPr="00423D5F">
        <w:t>ausgegeben</w:t>
      </w:r>
      <w:r w:rsidRPr="00423D5F">
        <w:t xml:space="preserve"> werden.</w:t>
      </w:r>
    </w:p>
    <w:p w14:paraId="6AD2C615" w14:textId="5F4056BF" w:rsidR="008C1AC7" w:rsidRPr="00423D5F" w:rsidRDefault="008C1AC7" w:rsidP="00C0772F">
      <w:r w:rsidRPr="00423D5F">
        <w:t xml:space="preserve">Es können eigene Orte als Favoriten gespeichert werden. Befindet sich ein solcher Ort in eingestellter Entfernung, erfolgt ein Benachrichtigungston. </w:t>
      </w:r>
    </w:p>
    <w:p w14:paraId="3305FA82" w14:textId="77777777" w:rsidR="008C1AC7" w:rsidRPr="00423D5F" w:rsidRDefault="008C1AC7" w:rsidP="00C0772F">
      <w:r w:rsidRPr="00423D5F">
        <w:t xml:space="preserve">Möchte an einen bestimmten Ort navigiert werden, wird die </w:t>
      </w:r>
      <w:proofErr w:type="spellStart"/>
      <w:r w:rsidRPr="00423D5F">
        <w:t>KartenApp</w:t>
      </w:r>
      <w:proofErr w:type="spellEnd"/>
      <w:r w:rsidRPr="00423D5F">
        <w:t xml:space="preserve"> des iPhones geöffnet, wobei </w:t>
      </w:r>
      <w:proofErr w:type="spellStart"/>
      <w:r w:rsidRPr="00423D5F">
        <w:t>BlindSquare</w:t>
      </w:r>
      <w:proofErr w:type="spellEnd"/>
      <w:r w:rsidRPr="00423D5F">
        <w:t xml:space="preserve"> im Hintergrund weiterläuft und Kreuzungen ansagen kann. Neben der Navigation besteht die Möglichkeit, einen POI nur zu verfolgen. Dadurch werden Entfernung und Richtung zum Punkt in regelmässigen Abständen angesagt.</w:t>
      </w:r>
    </w:p>
    <w:p w14:paraId="07680FD7" w14:textId="77777777" w:rsidR="008C1AC7" w:rsidRPr="00423D5F" w:rsidRDefault="008C1AC7" w:rsidP="00C0772F">
      <w:r w:rsidRPr="00423D5F">
        <w:t>Durch Schütteln des Geräts kann eine Aktualisierung erfolgen.</w:t>
      </w:r>
      <w:r w:rsidR="00185392" w:rsidRPr="00423D5F">
        <w:t xml:space="preserve"> </w:t>
      </w:r>
    </w:p>
    <w:p w14:paraId="0FEF3E57" w14:textId="77777777" w:rsidR="00E971CC" w:rsidRPr="00423D5F" w:rsidRDefault="00E971CC" w:rsidP="00C0772F"/>
    <w:p w14:paraId="574DC6CF" w14:textId="77777777" w:rsidR="00185392" w:rsidRPr="00423D5F" w:rsidRDefault="00185392" w:rsidP="00C0772F">
      <w:r w:rsidRPr="00423D5F">
        <w:rPr>
          <w:noProof/>
          <w:lang w:eastAsia="de-CH"/>
        </w:rPr>
        <w:drawing>
          <wp:inline distT="0" distB="0" distL="0" distR="0" wp14:anchorId="6FBB6992" wp14:editId="03CDF0F7">
            <wp:extent cx="1883704" cy="3348000"/>
            <wp:effectExtent l="0" t="0" r="2540" b="5080"/>
            <wp:docPr id="57" name="Grafik 6" descr="C:\Users\Julia\AppData\Local\Microsoft\Windows\Temporary Internet Files\Content.Word\IMG_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Julia\AppData\Local\Microsoft\Windows\Temporary Internet Files\Content.Word\IMG_001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83704" cy="3348000"/>
                    </a:xfrm>
                    <a:prstGeom prst="rect">
                      <a:avLst/>
                    </a:prstGeom>
                    <a:noFill/>
                    <a:ln>
                      <a:noFill/>
                    </a:ln>
                  </pic:spPr>
                </pic:pic>
              </a:graphicData>
            </a:graphic>
          </wp:inline>
        </w:drawing>
      </w:r>
      <w:r w:rsidRPr="00423D5F">
        <w:rPr>
          <w:noProof/>
          <w:lang w:eastAsia="de-CH"/>
        </w:rPr>
        <w:t xml:space="preserve"> </w:t>
      </w:r>
      <w:r w:rsidRPr="00423D5F">
        <w:rPr>
          <w:noProof/>
          <w:lang w:eastAsia="de-CH"/>
        </w:rPr>
        <w:drawing>
          <wp:inline distT="0" distB="0" distL="0" distR="0" wp14:anchorId="20109721" wp14:editId="378282A3">
            <wp:extent cx="1880235" cy="3347720"/>
            <wp:effectExtent l="0" t="0" r="5715" b="5080"/>
            <wp:docPr id="58" name="Grafik 28" descr="IMG_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00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80235" cy="3347720"/>
                    </a:xfrm>
                    <a:prstGeom prst="rect">
                      <a:avLst/>
                    </a:prstGeom>
                    <a:noFill/>
                  </pic:spPr>
                </pic:pic>
              </a:graphicData>
            </a:graphic>
          </wp:inline>
        </w:drawing>
      </w:r>
      <w:r w:rsidRPr="00423D5F">
        <w:rPr>
          <w:noProof/>
          <w:lang w:eastAsia="de-CH"/>
        </w:rPr>
        <w:t xml:space="preserve"> </w:t>
      </w:r>
      <w:r w:rsidRPr="00423D5F">
        <w:rPr>
          <w:noProof/>
          <w:lang w:eastAsia="de-CH"/>
        </w:rPr>
        <w:drawing>
          <wp:inline distT="0" distB="0" distL="0" distR="0" wp14:anchorId="4F07D6C5" wp14:editId="7AC7238C">
            <wp:extent cx="1876425" cy="3348990"/>
            <wp:effectExtent l="0" t="0" r="9525" b="3810"/>
            <wp:docPr id="307" name="Grafik 27" descr="IMG_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_00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76425" cy="3348990"/>
                    </a:xfrm>
                    <a:prstGeom prst="rect">
                      <a:avLst/>
                    </a:prstGeom>
                    <a:noFill/>
                    <a:ln>
                      <a:noFill/>
                    </a:ln>
                  </pic:spPr>
                </pic:pic>
              </a:graphicData>
            </a:graphic>
          </wp:inline>
        </w:drawing>
      </w:r>
    </w:p>
    <w:p w14:paraId="56970C06" w14:textId="30C2049F" w:rsidR="00185392" w:rsidRPr="00885596" w:rsidRDefault="00185392" w:rsidP="00885596">
      <w:pPr>
        <w:pStyle w:val="Caption"/>
      </w:pPr>
      <w:bookmarkStart w:id="60" w:name="_Toc375131315"/>
      <w:bookmarkStart w:id="61" w:name="_Toc375132733"/>
      <w:r w:rsidRPr="00885596">
        <w:t xml:space="preserve">Abbildung </w:t>
      </w:r>
      <w:fldSimple w:instr=" SEQ Abbildung \* ARABIC ">
        <w:r w:rsidRPr="00885596">
          <w:t>12</w:t>
        </w:r>
      </w:fldSimple>
      <w:r w:rsidRPr="00885596">
        <w:t xml:space="preserve"> - Screenshots von </w:t>
      </w:r>
      <w:proofErr w:type="spellStart"/>
      <w:r w:rsidRPr="00885596">
        <w:t>BlindSquare</w:t>
      </w:r>
      <w:bookmarkEnd w:id="60"/>
      <w:bookmarkEnd w:id="61"/>
      <w:proofErr w:type="spellEnd"/>
    </w:p>
    <w:p w14:paraId="1A870C16" w14:textId="77777777" w:rsidR="003955E5" w:rsidRPr="00423D5F" w:rsidRDefault="003955E5" w:rsidP="00C0772F"/>
    <w:p w14:paraId="6DC60B74" w14:textId="77777777" w:rsidR="004219EC" w:rsidRDefault="004219EC">
      <w:pPr>
        <w:suppressAutoHyphens w:val="0"/>
        <w:autoSpaceDN/>
        <w:spacing w:after="0" w:line="240" w:lineRule="auto"/>
        <w:ind w:firstLine="360"/>
        <w:jc w:val="left"/>
        <w:textAlignment w:val="auto"/>
        <w:rPr>
          <w:rFonts w:eastAsiaTheme="majorEastAsia" w:cstheme="majorBidi"/>
          <w:b/>
        </w:rPr>
      </w:pPr>
      <w:r>
        <w:br w:type="page"/>
      </w:r>
    </w:p>
    <w:p w14:paraId="49E77731" w14:textId="6AE1A6BA" w:rsidR="003955E5" w:rsidRPr="00423D5F" w:rsidRDefault="00C46878" w:rsidP="00C0772F">
      <w:pPr>
        <w:pStyle w:val="Heading5"/>
      </w:pPr>
      <w:r w:rsidRPr="00423D5F">
        <w:lastRenderedPageBreak/>
        <w:t>Karten</w:t>
      </w:r>
    </w:p>
    <w:p w14:paraId="4F5BAFF8" w14:textId="2BBF7469" w:rsidR="008C1AC7" w:rsidRPr="00423D5F" w:rsidRDefault="008C1AC7" w:rsidP="00C0772F">
      <w:r w:rsidRPr="00423D5F">
        <w:t>Die in iOS eingebaute Karten-App verfügt bereits über ein Fussgängerrouting.</w:t>
      </w:r>
      <w:r w:rsidR="004219EC">
        <w:t xml:space="preserve"> </w:t>
      </w:r>
      <w:r w:rsidRPr="00423D5F">
        <w:t xml:space="preserve">Die Standortausgabe erfolgt nur als Punkt auf der </w:t>
      </w:r>
      <w:proofErr w:type="spellStart"/>
      <w:r w:rsidRPr="00423D5F">
        <w:t>Karte.Es</w:t>
      </w:r>
      <w:proofErr w:type="spellEnd"/>
      <w:r w:rsidRPr="00423D5F">
        <w:t xml:space="preserve"> besteht die Möglichkeit, nach POIs oder Adressen zu suchen und sich dorthin navigieren zu lassen. Wird dabei die Route verlassen, wird eine Warnung ausgegeben. Die Route kann auch vorgespult werden, um sie virtuell zu erkunden. Leider wird der Beginn der Route nur als Himmelsrichtung angegeben, so dass man eine Kompassfunktion zur Bestimmung benötigt. Ausserdem werden Querstrassen nicht angesagt. In der Karte sind auch keine oder nur wenige Fusswege eingezeichnet, wodurch man einen längeren Weg in Kauf nehmen muss.</w:t>
      </w:r>
    </w:p>
    <w:p w14:paraId="0B7A8A33" w14:textId="77777777" w:rsidR="001C78B4" w:rsidRPr="00423D5F" w:rsidRDefault="001C78B4" w:rsidP="00C0772F"/>
    <w:p w14:paraId="7714767A" w14:textId="77777777" w:rsidR="00C01637" w:rsidRPr="00423D5F" w:rsidRDefault="00C01637" w:rsidP="00C0772F">
      <w:r w:rsidRPr="00423D5F">
        <w:br w:type="page"/>
      </w:r>
    </w:p>
    <w:p w14:paraId="6712301D" w14:textId="4216CB7E" w:rsidR="008C1AC7" w:rsidRPr="00423D5F" w:rsidRDefault="004219EC" w:rsidP="004219EC">
      <w:pPr>
        <w:pStyle w:val="Heading4"/>
      </w:pPr>
      <w:r>
        <w:lastRenderedPageBreak/>
        <w:t>Vergleich</w:t>
      </w:r>
      <w:r w:rsidR="008C1AC7" w:rsidRPr="00423D5F">
        <w:t xml:space="preserve"> der gebotenen Funktionalitäten</w:t>
      </w:r>
    </w:p>
    <w:p w14:paraId="3FCCA3E0" w14:textId="5C900ABF" w:rsidR="008C1AC7" w:rsidRPr="00423D5F" w:rsidRDefault="00185392" w:rsidP="00C0772F">
      <w:pPr>
        <w:rPr>
          <w:b/>
          <w:sz w:val="18"/>
        </w:rPr>
      </w:pPr>
      <w:r w:rsidRPr="00423D5F">
        <w:t>In</w:t>
      </w:r>
      <w:r w:rsidR="00481BD7" w:rsidRPr="00423D5F">
        <w:t xml:space="preserve"> der</w:t>
      </w:r>
      <w:r w:rsidRPr="00423D5F">
        <w:t xml:space="preserve"> Tabelle </w:t>
      </w:r>
      <w:r w:rsidR="0044771E" w:rsidRPr="00423D5F">
        <w:t xml:space="preserve">1 </w:t>
      </w:r>
      <w:r w:rsidRPr="00423D5F">
        <w:t xml:space="preserve">werden die Funktionen verglichen, die eine Anwendung </w:t>
      </w:r>
      <w:r w:rsidR="00481BD7" w:rsidRPr="00423D5F">
        <w:t>wie sie in der Aufgabenstellung verlangt wird, bieten sollte.</w:t>
      </w:r>
    </w:p>
    <w:p w14:paraId="25035946" w14:textId="29CF1D23" w:rsidR="00185392" w:rsidRPr="00423D5F" w:rsidRDefault="00185392" w:rsidP="00C0772F">
      <w:r w:rsidRPr="00423D5F">
        <w:t>Einerseits muss die App</w:t>
      </w:r>
      <w:r w:rsidR="00481BD7" w:rsidRPr="00423D5F">
        <w:t>likation</w:t>
      </w:r>
      <w:r w:rsidRPr="00423D5F">
        <w:t xml:space="preserve"> eine Standortausgabe in Form einer Adresse bieten können</w:t>
      </w:r>
      <w:r w:rsidR="005019FF" w:rsidRPr="00423D5F">
        <w:t xml:space="preserve"> (siehe Spalte 1)</w:t>
      </w:r>
      <w:r w:rsidRPr="00423D5F">
        <w:t>. Andererseits sollte sie in der Lage sein, POIs in der näheren Umgebung auszugeben</w:t>
      </w:r>
      <w:r w:rsidR="005019FF" w:rsidRPr="00423D5F">
        <w:t xml:space="preserve"> (siehe Spalte 2)</w:t>
      </w:r>
      <w:r w:rsidRPr="00423D5F">
        <w:t xml:space="preserve">. Dabei ist es </w:t>
      </w:r>
      <w:r w:rsidR="00481BD7" w:rsidRPr="00423D5F">
        <w:t>nützlich</w:t>
      </w:r>
      <w:r w:rsidRPr="00423D5F">
        <w:t xml:space="preserve">, </w:t>
      </w:r>
      <w:r w:rsidR="00481BD7" w:rsidRPr="00423D5F">
        <w:t xml:space="preserve">POIs aus </w:t>
      </w:r>
      <w:r w:rsidRPr="00423D5F">
        <w:t>mehrere</w:t>
      </w:r>
      <w:r w:rsidR="00481BD7" w:rsidRPr="00423D5F">
        <w:t>n</w:t>
      </w:r>
      <w:r w:rsidRPr="00423D5F">
        <w:t xml:space="preserve"> Kategorien angezeigt zu bekommen, </w:t>
      </w:r>
      <w:r w:rsidR="005019FF" w:rsidRPr="00423D5F">
        <w:t>damit</w:t>
      </w:r>
      <w:r w:rsidRPr="00423D5F">
        <w:t xml:space="preserve"> man sich </w:t>
      </w:r>
      <w:r w:rsidR="005019FF" w:rsidRPr="00423D5F">
        <w:t>ein Bild</w:t>
      </w:r>
      <w:r w:rsidR="0044771E" w:rsidRPr="00423D5F">
        <w:t xml:space="preserve"> der </w:t>
      </w:r>
      <w:r w:rsidRPr="00423D5F">
        <w:t xml:space="preserve">Umgebung </w:t>
      </w:r>
      <w:r w:rsidR="005019FF" w:rsidRPr="00423D5F">
        <w:t>machen kann (siehe Spalte 3)</w:t>
      </w:r>
      <w:r w:rsidR="0044771E" w:rsidRPr="00423D5F">
        <w:t>. Von Vorteil wäre eine Favoritenspeicherung, mit der man einen oft besuchten Ort schnell wiederfinden kann</w:t>
      </w:r>
      <w:r w:rsidR="005019FF" w:rsidRPr="00423D5F">
        <w:t xml:space="preserve"> (siehe Spalte 4).</w:t>
      </w:r>
    </w:p>
    <w:p w14:paraId="42225AC1" w14:textId="24B00B33" w:rsidR="0044771E" w:rsidRPr="00423D5F" w:rsidRDefault="005019FF" w:rsidP="00C0772F">
      <w:r w:rsidRPr="00423D5F">
        <w:t>In der Spalte 5 wird verglichen, ob ein Routing angeboten wird. Dies</w:t>
      </w:r>
      <w:r w:rsidR="0044771E" w:rsidRPr="00423D5F">
        <w:t xml:space="preserve"> muss nicht </w:t>
      </w:r>
      <w:r w:rsidRPr="00423D5F">
        <w:t>zwingend</w:t>
      </w:r>
      <w:r w:rsidR="0044771E" w:rsidRPr="00423D5F">
        <w:t xml:space="preserve"> von der gleichen Anwendung ausgeführt werden. Es reicht, wenn eine Navigation </w:t>
      </w:r>
      <w:r w:rsidRPr="00423D5F">
        <w:t xml:space="preserve">überhaupt </w:t>
      </w:r>
      <w:r w:rsidR="0044771E" w:rsidRPr="00423D5F">
        <w:t>angeboten wird.</w:t>
      </w:r>
    </w:p>
    <w:p w14:paraId="3487BDFE" w14:textId="2AFB127B" w:rsidR="0044771E" w:rsidRPr="00423D5F" w:rsidRDefault="0044771E" w:rsidP="00C0772F">
      <w:r w:rsidRPr="00423D5F">
        <w:t xml:space="preserve">Dass die Anwendung auf Deutsch verfügbar </w:t>
      </w:r>
      <w:r w:rsidR="00184845" w:rsidRPr="00423D5F">
        <w:t>sein soll</w:t>
      </w:r>
      <w:r w:rsidRPr="00423D5F">
        <w:t xml:space="preserve">, </w:t>
      </w:r>
      <w:r w:rsidR="00184845" w:rsidRPr="00423D5F">
        <w:t>ist</w:t>
      </w:r>
      <w:r w:rsidRPr="00423D5F">
        <w:t xml:space="preserve"> vor allem </w:t>
      </w:r>
      <w:r w:rsidR="00184845" w:rsidRPr="00423D5F">
        <w:t>für die</w:t>
      </w:r>
      <w:r w:rsidRPr="00423D5F">
        <w:t xml:space="preserve"> Vorlesefunktion wichtig. Ist diese auf Deutsch eingestellt, </w:t>
      </w:r>
      <w:r w:rsidR="005019FF" w:rsidRPr="00423D5F">
        <w:t xml:space="preserve">so </w:t>
      </w:r>
      <w:r w:rsidRPr="00423D5F">
        <w:t xml:space="preserve">werden </w:t>
      </w:r>
      <w:r w:rsidR="00FC4286" w:rsidRPr="00423D5F">
        <w:t>fremdsprachige</w:t>
      </w:r>
      <w:r w:rsidRPr="00423D5F">
        <w:t xml:space="preserve"> Sätze mit deutscher Betonung vorgelesen</w:t>
      </w:r>
      <w:r w:rsidR="005019FF" w:rsidRPr="00423D5F">
        <w:t>. D</w:t>
      </w:r>
      <w:r w:rsidRPr="00423D5F">
        <w:t>ie</w:t>
      </w:r>
      <w:r w:rsidR="005019FF" w:rsidRPr="00423D5F">
        <w:t>se sind dann aku</w:t>
      </w:r>
      <w:r w:rsidR="005019FF" w:rsidRPr="00423D5F">
        <w:t>s</w:t>
      </w:r>
      <w:r w:rsidR="005019FF" w:rsidRPr="00423D5F">
        <w:t>tisch unverständlich</w:t>
      </w:r>
    </w:p>
    <w:p w14:paraId="74102981" w14:textId="77777777" w:rsidR="00185392" w:rsidRPr="00423D5F" w:rsidRDefault="00185392" w:rsidP="00C0772F"/>
    <w:tbl>
      <w:tblPr>
        <w:tblStyle w:val="TableGrid"/>
        <w:tblW w:w="9180"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668"/>
        <w:gridCol w:w="1417"/>
        <w:gridCol w:w="743"/>
        <w:gridCol w:w="1242"/>
        <w:gridCol w:w="1242"/>
        <w:gridCol w:w="1492"/>
        <w:gridCol w:w="1376"/>
      </w:tblGrid>
      <w:tr w:rsidR="008C1AC7" w:rsidRPr="00423D5F" w14:paraId="315FD6C2" w14:textId="77777777" w:rsidTr="005019FF">
        <w:tc>
          <w:tcPr>
            <w:tcW w:w="1668" w:type="dxa"/>
          </w:tcPr>
          <w:p w14:paraId="28B78BF6" w14:textId="77777777" w:rsidR="008C1AC7" w:rsidRPr="004219EC" w:rsidRDefault="008C1AC7" w:rsidP="00C0772F">
            <w:pPr>
              <w:rPr>
                <w:b/>
                <w:sz w:val="22"/>
                <w:szCs w:val="22"/>
              </w:rPr>
            </w:pPr>
            <w:r w:rsidRPr="004219EC">
              <w:rPr>
                <w:b/>
                <w:sz w:val="22"/>
                <w:szCs w:val="22"/>
              </w:rPr>
              <w:t>App</w:t>
            </w:r>
          </w:p>
        </w:tc>
        <w:tc>
          <w:tcPr>
            <w:tcW w:w="1417" w:type="dxa"/>
          </w:tcPr>
          <w:p w14:paraId="24813010" w14:textId="77777777" w:rsidR="008C1AC7" w:rsidRPr="004219EC" w:rsidRDefault="008C1AC7" w:rsidP="00C0772F">
            <w:pPr>
              <w:rPr>
                <w:b/>
                <w:sz w:val="22"/>
                <w:szCs w:val="22"/>
              </w:rPr>
            </w:pPr>
            <w:r w:rsidRPr="004219EC">
              <w:rPr>
                <w:b/>
                <w:sz w:val="22"/>
                <w:szCs w:val="22"/>
              </w:rPr>
              <w:t>Standortangabe als Adresse</w:t>
            </w:r>
          </w:p>
        </w:tc>
        <w:tc>
          <w:tcPr>
            <w:tcW w:w="743" w:type="dxa"/>
          </w:tcPr>
          <w:p w14:paraId="0B1DAB89" w14:textId="77777777" w:rsidR="008C1AC7" w:rsidRPr="004219EC" w:rsidRDefault="008C1AC7" w:rsidP="00C0772F">
            <w:pPr>
              <w:rPr>
                <w:b/>
                <w:sz w:val="22"/>
                <w:szCs w:val="22"/>
              </w:rPr>
            </w:pPr>
            <w:r w:rsidRPr="004219EC">
              <w:rPr>
                <w:b/>
                <w:sz w:val="22"/>
                <w:szCs w:val="22"/>
              </w:rPr>
              <w:t>POI-Angabe</w:t>
            </w:r>
          </w:p>
        </w:tc>
        <w:tc>
          <w:tcPr>
            <w:tcW w:w="1242" w:type="dxa"/>
          </w:tcPr>
          <w:p w14:paraId="0C4A5275" w14:textId="77777777" w:rsidR="008C1AC7" w:rsidRPr="004219EC" w:rsidRDefault="008C1AC7" w:rsidP="00C0772F">
            <w:pPr>
              <w:rPr>
                <w:b/>
                <w:sz w:val="22"/>
                <w:szCs w:val="22"/>
              </w:rPr>
            </w:pPr>
            <w:r w:rsidRPr="004219EC">
              <w:rPr>
                <w:b/>
                <w:sz w:val="22"/>
                <w:szCs w:val="22"/>
              </w:rPr>
              <w:t>Mehrere POI-Kategorien auf einmal</w:t>
            </w:r>
          </w:p>
        </w:tc>
        <w:tc>
          <w:tcPr>
            <w:tcW w:w="1242" w:type="dxa"/>
          </w:tcPr>
          <w:p w14:paraId="1A4A0203" w14:textId="77777777" w:rsidR="008C1AC7" w:rsidRPr="004219EC" w:rsidRDefault="008C1AC7" w:rsidP="00C0772F">
            <w:pPr>
              <w:rPr>
                <w:b/>
                <w:sz w:val="22"/>
                <w:szCs w:val="22"/>
              </w:rPr>
            </w:pPr>
            <w:r w:rsidRPr="004219EC">
              <w:rPr>
                <w:b/>
                <w:sz w:val="22"/>
                <w:szCs w:val="22"/>
              </w:rPr>
              <w:t>Favoritenspeicherung</w:t>
            </w:r>
          </w:p>
        </w:tc>
        <w:tc>
          <w:tcPr>
            <w:tcW w:w="1492" w:type="dxa"/>
          </w:tcPr>
          <w:p w14:paraId="243BE6B6" w14:textId="6796DB24" w:rsidR="008C1AC7" w:rsidRPr="004219EC" w:rsidRDefault="008C1AC7" w:rsidP="00C0772F">
            <w:pPr>
              <w:rPr>
                <w:b/>
                <w:sz w:val="22"/>
                <w:szCs w:val="22"/>
              </w:rPr>
            </w:pPr>
            <w:r w:rsidRPr="004219EC">
              <w:rPr>
                <w:b/>
                <w:sz w:val="22"/>
                <w:szCs w:val="22"/>
              </w:rPr>
              <w:t xml:space="preserve">Routing zu Ziel </w:t>
            </w:r>
            <w:r w:rsidR="00185392" w:rsidRPr="004219EC">
              <w:rPr>
                <w:b/>
                <w:sz w:val="22"/>
                <w:szCs w:val="22"/>
              </w:rPr>
              <w:t>angeboten</w:t>
            </w:r>
          </w:p>
        </w:tc>
        <w:tc>
          <w:tcPr>
            <w:tcW w:w="1376" w:type="dxa"/>
          </w:tcPr>
          <w:p w14:paraId="290EA1BF" w14:textId="77777777" w:rsidR="008C1AC7" w:rsidRPr="004219EC" w:rsidRDefault="008C1AC7" w:rsidP="00C0772F">
            <w:pPr>
              <w:rPr>
                <w:b/>
                <w:sz w:val="22"/>
                <w:szCs w:val="22"/>
              </w:rPr>
            </w:pPr>
            <w:r w:rsidRPr="004219EC">
              <w:rPr>
                <w:b/>
                <w:sz w:val="22"/>
                <w:szCs w:val="22"/>
              </w:rPr>
              <w:t>In Deutsch verfügbar</w:t>
            </w:r>
          </w:p>
        </w:tc>
      </w:tr>
      <w:tr w:rsidR="008C1AC7" w:rsidRPr="00423D5F" w14:paraId="1D0E72FC" w14:textId="77777777" w:rsidTr="005019FF">
        <w:trPr>
          <w:trHeight w:val="471"/>
        </w:trPr>
        <w:tc>
          <w:tcPr>
            <w:tcW w:w="1668" w:type="dxa"/>
          </w:tcPr>
          <w:p w14:paraId="44BE970F" w14:textId="77777777" w:rsidR="008C1AC7" w:rsidRPr="004219EC" w:rsidRDefault="008C1AC7" w:rsidP="00C0772F">
            <w:pPr>
              <w:rPr>
                <w:b/>
                <w:sz w:val="22"/>
                <w:szCs w:val="22"/>
              </w:rPr>
            </w:pPr>
            <w:proofErr w:type="spellStart"/>
            <w:r w:rsidRPr="004219EC">
              <w:rPr>
                <w:b/>
                <w:sz w:val="22"/>
                <w:szCs w:val="22"/>
              </w:rPr>
              <w:t>My</w:t>
            </w:r>
            <w:proofErr w:type="spellEnd"/>
            <w:r w:rsidRPr="004219EC">
              <w:rPr>
                <w:b/>
                <w:sz w:val="22"/>
                <w:szCs w:val="22"/>
              </w:rPr>
              <w:t xml:space="preserve"> Position</w:t>
            </w:r>
          </w:p>
        </w:tc>
        <w:tc>
          <w:tcPr>
            <w:tcW w:w="1417" w:type="dxa"/>
            <w:shd w:val="clear" w:color="auto" w:fill="CC0000"/>
            <w:vAlign w:val="center"/>
          </w:tcPr>
          <w:p w14:paraId="5EB5F855" w14:textId="77777777" w:rsidR="008C1AC7" w:rsidRPr="004219EC" w:rsidRDefault="008C1AC7" w:rsidP="00C0772F">
            <w:pPr>
              <w:rPr>
                <w:sz w:val="22"/>
                <w:szCs w:val="22"/>
              </w:rPr>
            </w:pPr>
            <w:r w:rsidRPr="004219EC">
              <w:rPr>
                <w:sz w:val="22"/>
                <w:szCs w:val="22"/>
              </w:rPr>
              <w:t>x</w:t>
            </w:r>
          </w:p>
        </w:tc>
        <w:tc>
          <w:tcPr>
            <w:tcW w:w="743" w:type="dxa"/>
            <w:shd w:val="clear" w:color="auto" w:fill="CC0000"/>
            <w:vAlign w:val="center"/>
          </w:tcPr>
          <w:p w14:paraId="0604C593" w14:textId="77777777" w:rsidR="008C1AC7" w:rsidRPr="004219EC" w:rsidRDefault="008C1AC7" w:rsidP="00C0772F">
            <w:pPr>
              <w:rPr>
                <w:sz w:val="22"/>
                <w:szCs w:val="22"/>
              </w:rPr>
            </w:pPr>
            <w:r w:rsidRPr="004219EC">
              <w:rPr>
                <w:sz w:val="22"/>
                <w:szCs w:val="22"/>
              </w:rPr>
              <w:t>x</w:t>
            </w:r>
          </w:p>
        </w:tc>
        <w:tc>
          <w:tcPr>
            <w:tcW w:w="1242" w:type="dxa"/>
            <w:shd w:val="clear" w:color="auto" w:fill="CC0000"/>
            <w:vAlign w:val="center"/>
          </w:tcPr>
          <w:p w14:paraId="001C5313" w14:textId="77777777" w:rsidR="008C1AC7" w:rsidRPr="004219EC" w:rsidRDefault="008C1AC7" w:rsidP="00C0772F">
            <w:pPr>
              <w:rPr>
                <w:sz w:val="22"/>
                <w:szCs w:val="22"/>
              </w:rPr>
            </w:pPr>
            <w:r w:rsidRPr="004219EC">
              <w:rPr>
                <w:sz w:val="22"/>
                <w:szCs w:val="22"/>
              </w:rPr>
              <w:t>x</w:t>
            </w:r>
          </w:p>
        </w:tc>
        <w:tc>
          <w:tcPr>
            <w:tcW w:w="1242" w:type="dxa"/>
            <w:shd w:val="clear" w:color="auto" w:fill="CC0000"/>
            <w:vAlign w:val="center"/>
          </w:tcPr>
          <w:p w14:paraId="59ABBBFE" w14:textId="77777777" w:rsidR="008C1AC7" w:rsidRPr="004219EC" w:rsidRDefault="008C1AC7" w:rsidP="00C0772F">
            <w:pPr>
              <w:rPr>
                <w:sz w:val="22"/>
                <w:szCs w:val="22"/>
              </w:rPr>
            </w:pPr>
            <w:r w:rsidRPr="004219EC">
              <w:rPr>
                <w:sz w:val="22"/>
                <w:szCs w:val="22"/>
              </w:rPr>
              <w:t>x</w:t>
            </w:r>
          </w:p>
        </w:tc>
        <w:tc>
          <w:tcPr>
            <w:tcW w:w="1492" w:type="dxa"/>
            <w:shd w:val="clear" w:color="auto" w:fill="CC0000"/>
            <w:vAlign w:val="center"/>
          </w:tcPr>
          <w:p w14:paraId="2C57F30A" w14:textId="77777777" w:rsidR="008C1AC7" w:rsidRPr="004219EC" w:rsidRDefault="008C1AC7" w:rsidP="00C0772F">
            <w:pPr>
              <w:rPr>
                <w:sz w:val="22"/>
                <w:szCs w:val="22"/>
              </w:rPr>
            </w:pPr>
            <w:r w:rsidRPr="004219EC">
              <w:rPr>
                <w:sz w:val="22"/>
                <w:szCs w:val="22"/>
              </w:rPr>
              <w:t>x</w:t>
            </w:r>
          </w:p>
        </w:tc>
        <w:tc>
          <w:tcPr>
            <w:tcW w:w="1376" w:type="dxa"/>
            <w:shd w:val="clear" w:color="auto" w:fill="CC0000"/>
            <w:vAlign w:val="center"/>
          </w:tcPr>
          <w:p w14:paraId="4513A0D9" w14:textId="77777777" w:rsidR="008C1AC7" w:rsidRPr="004219EC" w:rsidRDefault="008C1AC7" w:rsidP="00C0772F">
            <w:pPr>
              <w:rPr>
                <w:sz w:val="22"/>
                <w:szCs w:val="22"/>
              </w:rPr>
            </w:pPr>
            <w:r w:rsidRPr="004219EC">
              <w:rPr>
                <w:sz w:val="22"/>
                <w:szCs w:val="22"/>
              </w:rPr>
              <w:t>x</w:t>
            </w:r>
          </w:p>
        </w:tc>
      </w:tr>
      <w:tr w:rsidR="008C1AC7" w:rsidRPr="00423D5F" w14:paraId="50C659EA" w14:textId="77777777" w:rsidTr="005019FF">
        <w:tc>
          <w:tcPr>
            <w:tcW w:w="1668" w:type="dxa"/>
          </w:tcPr>
          <w:p w14:paraId="4E5DF255" w14:textId="77777777" w:rsidR="008C1AC7" w:rsidRPr="004219EC" w:rsidRDefault="008C1AC7" w:rsidP="00C0772F">
            <w:pPr>
              <w:rPr>
                <w:b/>
                <w:sz w:val="22"/>
                <w:szCs w:val="22"/>
              </w:rPr>
            </w:pPr>
            <w:proofErr w:type="spellStart"/>
            <w:r w:rsidRPr="004219EC">
              <w:rPr>
                <w:b/>
                <w:sz w:val="22"/>
                <w:szCs w:val="22"/>
              </w:rPr>
              <w:t>Sendero</w:t>
            </w:r>
            <w:proofErr w:type="spellEnd"/>
            <w:r w:rsidRPr="004219EC">
              <w:rPr>
                <w:b/>
                <w:sz w:val="22"/>
                <w:szCs w:val="22"/>
              </w:rPr>
              <w:t xml:space="preserve"> GPS </w:t>
            </w:r>
            <w:proofErr w:type="spellStart"/>
            <w:r w:rsidRPr="004219EC">
              <w:rPr>
                <w:b/>
                <w:sz w:val="22"/>
                <w:szCs w:val="22"/>
              </w:rPr>
              <w:t>Lookaround</w:t>
            </w:r>
            <w:proofErr w:type="spellEnd"/>
          </w:p>
        </w:tc>
        <w:tc>
          <w:tcPr>
            <w:tcW w:w="1417" w:type="dxa"/>
            <w:shd w:val="clear" w:color="auto" w:fill="92D050"/>
            <w:vAlign w:val="center"/>
          </w:tcPr>
          <w:p w14:paraId="052676FB" w14:textId="77777777" w:rsidR="008C1AC7" w:rsidRPr="004219EC" w:rsidRDefault="008C1AC7" w:rsidP="00C0772F">
            <w:pPr>
              <w:rPr>
                <w:sz w:val="22"/>
                <w:szCs w:val="22"/>
              </w:rPr>
            </w:pPr>
            <w:r w:rsidRPr="004219EC">
              <w:rPr>
                <w:sz w:val="22"/>
                <w:szCs w:val="22"/>
              </w:rPr>
              <w:t></w:t>
            </w:r>
          </w:p>
        </w:tc>
        <w:tc>
          <w:tcPr>
            <w:tcW w:w="743" w:type="dxa"/>
            <w:shd w:val="clear" w:color="auto" w:fill="92D050"/>
            <w:vAlign w:val="center"/>
          </w:tcPr>
          <w:p w14:paraId="2FAF3554" w14:textId="77777777" w:rsidR="008C1AC7" w:rsidRPr="004219EC" w:rsidRDefault="008C1AC7" w:rsidP="00C0772F">
            <w:pPr>
              <w:rPr>
                <w:sz w:val="22"/>
                <w:szCs w:val="22"/>
              </w:rPr>
            </w:pPr>
            <w:r w:rsidRPr="004219EC">
              <w:rPr>
                <w:sz w:val="22"/>
                <w:szCs w:val="22"/>
              </w:rPr>
              <w:t></w:t>
            </w:r>
          </w:p>
        </w:tc>
        <w:tc>
          <w:tcPr>
            <w:tcW w:w="1242" w:type="dxa"/>
            <w:shd w:val="clear" w:color="auto" w:fill="CC0000"/>
            <w:vAlign w:val="center"/>
          </w:tcPr>
          <w:p w14:paraId="6F9DAF8E" w14:textId="77777777" w:rsidR="008C1AC7" w:rsidRPr="004219EC" w:rsidRDefault="008C1AC7" w:rsidP="00C0772F">
            <w:pPr>
              <w:rPr>
                <w:sz w:val="22"/>
                <w:szCs w:val="22"/>
              </w:rPr>
            </w:pPr>
            <w:r w:rsidRPr="004219EC">
              <w:rPr>
                <w:sz w:val="22"/>
                <w:szCs w:val="22"/>
              </w:rPr>
              <w:t>x</w:t>
            </w:r>
          </w:p>
        </w:tc>
        <w:tc>
          <w:tcPr>
            <w:tcW w:w="1242" w:type="dxa"/>
            <w:shd w:val="clear" w:color="auto" w:fill="CC0000"/>
            <w:vAlign w:val="center"/>
          </w:tcPr>
          <w:p w14:paraId="0F64C4D6" w14:textId="77777777" w:rsidR="008C1AC7" w:rsidRPr="004219EC" w:rsidRDefault="008C1AC7" w:rsidP="00C0772F">
            <w:pPr>
              <w:rPr>
                <w:sz w:val="22"/>
                <w:szCs w:val="22"/>
              </w:rPr>
            </w:pPr>
            <w:r w:rsidRPr="004219EC">
              <w:rPr>
                <w:sz w:val="22"/>
                <w:szCs w:val="22"/>
              </w:rPr>
              <w:t>x</w:t>
            </w:r>
          </w:p>
        </w:tc>
        <w:tc>
          <w:tcPr>
            <w:tcW w:w="1492" w:type="dxa"/>
            <w:shd w:val="clear" w:color="auto" w:fill="CC0000"/>
            <w:vAlign w:val="center"/>
          </w:tcPr>
          <w:p w14:paraId="27E00F19" w14:textId="77777777" w:rsidR="008C1AC7" w:rsidRPr="004219EC" w:rsidRDefault="008C1AC7" w:rsidP="00C0772F">
            <w:pPr>
              <w:rPr>
                <w:sz w:val="22"/>
                <w:szCs w:val="22"/>
              </w:rPr>
            </w:pPr>
            <w:r w:rsidRPr="004219EC">
              <w:rPr>
                <w:sz w:val="22"/>
                <w:szCs w:val="22"/>
              </w:rPr>
              <w:t>x</w:t>
            </w:r>
          </w:p>
        </w:tc>
        <w:tc>
          <w:tcPr>
            <w:tcW w:w="1376" w:type="dxa"/>
            <w:shd w:val="clear" w:color="auto" w:fill="CC0000"/>
            <w:vAlign w:val="center"/>
          </w:tcPr>
          <w:p w14:paraId="59B00540" w14:textId="77777777" w:rsidR="008C1AC7" w:rsidRPr="004219EC" w:rsidRDefault="008C1AC7" w:rsidP="00C0772F">
            <w:pPr>
              <w:rPr>
                <w:sz w:val="22"/>
                <w:szCs w:val="22"/>
              </w:rPr>
            </w:pPr>
            <w:r w:rsidRPr="004219EC">
              <w:rPr>
                <w:sz w:val="22"/>
                <w:szCs w:val="22"/>
              </w:rPr>
              <w:t>x</w:t>
            </w:r>
          </w:p>
        </w:tc>
      </w:tr>
      <w:tr w:rsidR="008C1AC7" w:rsidRPr="00423D5F" w14:paraId="0C2E80CE" w14:textId="77777777" w:rsidTr="005019FF">
        <w:trPr>
          <w:trHeight w:val="443"/>
        </w:trPr>
        <w:tc>
          <w:tcPr>
            <w:tcW w:w="1668" w:type="dxa"/>
          </w:tcPr>
          <w:p w14:paraId="647454E6" w14:textId="77777777" w:rsidR="008C1AC7" w:rsidRPr="004219EC" w:rsidRDefault="008C1AC7" w:rsidP="00C0772F">
            <w:pPr>
              <w:rPr>
                <w:b/>
                <w:sz w:val="22"/>
                <w:szCs w:val="22"/>
              </w:rPr>
            </w:pPr>
            <w:proofErr w:type="spellStart"/>
            <w:r w:rsidRPr="004219EC">
              <w:rPr>
                <w:b/>
                <w:sz w:val="22"/>
                <w:szCs w:val="22"/>
              </w:rPr>
              <w:t>Around</w:t>
            </w:r>
            <w:proofErr w:type="spellEnd"/>
            <w:r w:rsidRPr="004219EC">
              <w:rPr>
                <w:b/>
                <w:sz w:val="22"/>
                <w:szCs w:val="22"/>
              </w:rPr>
              <w:t xml:space="preserve"> </w:t>
            </w:r>
            <w:proofErr w:type="spellStart"/>
            <w:r w:rsidRPr="004219EC">
              <w:rPr>
                <w:b/>
                <w:sz w:val="22"/>
                <w:szCs w:val="22"/>
              </w:rPr>
              <w:t>me</w:t>
            </w:r>
            <w:proofErr w:type="spellEnd"/>
          </w:p>
        </w:tc>
        <w:tc>
          <w:tcPr>
            <w:tcW w:w="1417" w:type="dxa"/>
            <w:shd w:val="clear" w:color="auto" w:fill="CC0000"/>
            <w:vAlign w:val="center"/>
          </w:tcPr>
          <w:p w14:paraId="5DE9F529" w14:textId="77777777" w:rsidR="008C1AC7" w:rsidRPr="004219EC" w:rsidRDefault="008C1AC7" w:rsidP="00C0772F">
            <w:pPr>
              <w:rPr>
                <w:sz w:val="22"/>
                <w:szCs w:val="22"/>
              </w:rPr>
            </w:pPr>
            <w:r w:rsidRPr="004219EC">
              <w:rPr>
                <w:sz w:val="22"/>
                <w:szCs w:val="22"/>
              </w:rPr>
              <w:t>x</w:t>
            </w:r>
          </w:p>
        </w:tc>
        <w:tc>
          <w:tcPr>
            <w:tcW w:w="743" w:type="dxa"/>
            <w:shd w:val="clear" w:color="auto" w:fill="92D050"/>
            <w:vAlign w:val="center"/>
          </w:tcPr>
          <w:p w14:paraId="736F1E87" w14:textId="77777777" w:rsidR="008C1AC7" w:rsidRPr="004219EC" w:rsidRDefault="008C1AC7" w:rsidP="00C0772F">
            <w:pPr>
              <w:rPr>
                <w:sz w:val="22"/>
                <w:szCs w:val="22"/>
              </w:rPr>
            </w:pPr>
            <w:r w:rsidRPr="004219EC">
              <w:rPr>
                <w:sz w:val="22"/>
                <w:szCs w:val="22"/>
              </w:rPr>
              <w:t></w:t>
            </w:r>
          </w:p>
        </w:tc>
        <w:tc>
          <w:tcPr>
            <w:tcW w:w="1242" w:type="dxa"/>
            <w:shd w:val="clear" w:color="auto" w:fill="92D050"/>
            <w:vAlign w:val="center"/>
          </w:tcPr>
          <w:p w14:paraId="08F30BD2" w14:textId="77777777" w:rsidR="008C1AC7" w:rsidRPr="004219EC" w:rsidRDefault="008C1AC7" w:rsidP="00C0772F">
            <w:pPr>
              <w:rPr>
                <w:sz w:val="22"/>
                <w:szCs w:val="22"/>
              </w:rPr>
            </w:pPr>
            <w:r w:rsidRPr="004219EC">
              <w:rPr>
                <w:sz w:val="22"/>
                <w:szCs w:val="22"/>
              </w:rPr>
              <w:t></w:t>
            </w:r>
          </w:p>
        </w:tc>
        <w:tc>
          <w:tcPr>
            <w:tcW w:w="1242" w:type="dxa"/>
            <w:shd w:val="clear" w:color="auto" w:fill="92D050"/>
            <w:vAlign w:val="center"/>
          </w:tcPr>
          <w:p w14:paraId="6F19249E" w14:textId="77777777" w:rsidR="008C1AC7" w:rsidRPr="004219EC" w:rsidRDefault="008C1AC7" w:rsidP="00C0772F">
            <w:pPr>
              <w:rPr>
                <w:sz w:val="22"/>
                <w:szCs w:val="22"/>
              </w:rPr>
            </w:pPr>
            <w:r w:rsidRPr="004219EC">
              <w:rPr>
                <w:sz w:val="22"/>
                <w:szCs w:val="22"/>
              </w:rPr>
              <w:t></w:t>
            </w:r>
          </w:p>
        </w:tc>
        <w:tc>
          <w:tcPr>
            <w:tcW w:w="1492" w:type="dxa"/>
            <w:shd w:val="clear" w:color="auto" w:fill="92D050"/>
            <w:vAlign w:val="center"/>
          </w:tcPr>
          <w:p w14:paraId="329EBD7B" w14:textId="77777777" w:rsidR="008C1AC7" w:rsidRPr="004219EC" w:rsidRDefault="008C1AC7" w:rsidP="00C0772F">
            <w:pPr>
              <w:rPr>
                <w:sz w:val="22"/>
                <w:szCs w:val="22"/>
              </w:rPr>
            </w:pPr>
            <w:r w:rsidRPr="004219EC">
              <w:rPr>
                <w:sz w:val="22"/>
                <w:szCs w:val="22"/>
              </w:rPr>
              <w:t></w:t>
            </w:r>
          </w:p>
        </w:tc>
        <w:tc>
          <w:tcPr>
            <w:tcW w:w="1376" w:type="dxa"/>
            <w:shd w:val="clear" w:color="auto" w:fill="92D050"/>
            <w:vAlign w:val="center"/>
          </w:tcPr>
          <w:p w14:paraId="0ED7E9BC" w14:textId="77777777" w:rsidR="008C1AC7" w:rsidRPr="004219EC" w:rsidRDefault="008C1AC7" w:rsidP="00C0772F">
            <w:pPr>
              <w:rPr>
                <w:sz w:val="22"/>
                <w:szCs w:val="22"/>
              </w:rPr>
            </w:pPr>
            <w:r w:rsidRPr="004219EC">
              <w:rPr>
                <w:sz w:val="22"/>
                <w:szCs w:val="22"/>
              </w:rPr>
              <w:t></w:t>
            </w:r>
          </w:p>
        </w:tc>
      </w:tr>
      <w:tr w:rsidR="008C1AC7" w:rsidRPr="00423D5F" w14:paraId="63CCCC1B" w14:textId="77777777" w:rsidTr="005019FF">
        <w:trPr>
          <w:trHeight w:val="421"/>
        </w:trPr>
        <w:tc>
          <w:tcPr>
            <w:tcW w:w="1668" w:type="dxa"/>
          </w:tcPr>
          <w:p w14:paraId="6F101874" w14:textId="77777777" w:rsidR="008C1AC7" w:rsidRPr="004219EC" w:rsidRDefault="008C1AC7" w:rsidP="00C0772F">
            <w:pPr>
              <w:rPr>
                <w:b/>
                <w:sz w:val="22"/>
                <w:szCs w:val="22"/>
              </w:rPr>
            </w:pPr>
            <w:r w:rsidRPr="004219EC">
              <w:rPr>
                <w:b/>
                <w:sz w:val="22"/>
                <w:szCs w:val="22"/>
              </w:rPr>
              <w:t>Ariadne GPS</w:t>
            </w:r>
          </w:p>
        </w:tc>
        <w:tc>
          <w:tcPr>
            <w:tcW w:w="1417" w:type="dxa"/>
            <w:shd w:val="clear" w:color="auto" w:fill="92D050"/>
            <w:vAlign w:val="center"/>
          </w:tcPr>
          <w:p w14:paraId="57870E21" w14:textId="77777777" w:rsidR="008C1AC7" w:rsidRPr="004219EC" w:rsidRDefault="008C1AC7" w:rsidP="00C0772F">
            <w:pPr>
              <w:rPr>
                <w:sz w:val="22"/>
                <w:szCs w:val="22"/>
              </w:rPr>
            </w:pPr>
            <w:r w:rsidRPr="004219EC">
              <w:rPr>
                <w:sz w:val="22"/>
                <w:szCs w:val="22"/>
              </w:rPr>
              <w:t></w:t>
            </w:r>
          </w:p>
        </w:tc>
        <w:tc>
          <w:tcPr>
            <w:tcW w:w="743" w:type="dxa"/>
            <w:shd w:val="clear" w:color="auto" w:fill="CC0000"/>
            <w:vAlign w:val="center"/>
          </w:tcPr>
          <w:p w14:paraId="7335E8B8" w14:textId="77777777" w:rsidR="008C1AC7" w:rsidRPr="004219EC" w:rsidRDefault="008C1AC7" w:rsidP="00C0772F">
            <w:pPr>
              <w:rPr>
                <w:sz w:val="22"/>
                <w:szCs w:val="22"/>
              </w:rPr>
            </w:pPr>
            <w:r w:rsidRPr="004219EC">
              <w:rPr>
                <w:sz w:val="22"/>
                <w:szCs w:val="22"/>
              </w:rPr>
              <w:t>x</w:t>
            </w:r>
          </w:p>
        </w:tc>
        <w:tc>
          <w:tcPr>
            <w:tcW w:w="1242" w:type="dxa"/>
            <w:shd w:val="clear" w:color="auto" w:fill="CC0000"/>
            <w:vAlign w:val="center"/>
          </w:tcPr>
          <w:p w14:paraId="762DC7C9" w14:textId="77777777" w:rsidR="008C1AC7" w:rsidRPr="004219EC" w:rsidRDefault="008C1AC7" w:rsidP="00C0772F">
            <w:pPr>
              <w:rPr>
                <w:sz w:val="22"/>
                <w:szCs w:val="22"/>
              </w:rPr>
            </w:pPr>
            <w:r w:rsidRPr="004219EC">
              <w:rPr>
                <w:sz w:val="22"/>
                <w:szCs w:val="22"/>
              </w:rPr>
              <w:t>x</w:t>
            </w:r>
          </w:p>
        </w:tc>
        <w:tc>
          <w:tcPr>
            <w:tcW w:w="1242" w:type="dxa"/>
            <w:shd w:val="clear" w:color="auto" w:fill="92D050"/>
            <w:vAlign w:val="center"/>
          </w:tcPr>
          <w:p w14:paraId="55566E6B" w14:textId="77777777" w:rsidR="008C1AC7" w:rsidRPr="004219EC" w:rsidRDefault="008C1AC7" w:rsidP="00C0772F">
            <w:pPr>
              <w:rPr>
                <w:sz w:val="22"/>
                <w:szCs w:val="22"/>
              </w:rPr>
            </w:pPr>
            <w:r w:rsidRPr="004219EC">
              <w:rPr>
                <w:sz w:val="22"/>
                <w:szCs w:val="22"/>
              </w:rPr>
              <w:t></w:t>
            </w:r>
          </w:p>
        </w:tc>
        <w:tc>
          <w:tcPr>
            <w:tcW w:w="1492" w:type="dxa"/>
            <w:shd w:val="clear" w:color="auto" w:fill="92D050"/>
            <w:vAlign w:val="center"/>
          </w:tcPr>
          <w:p w14:paraId="6FD6D735" w14:textId="77777777" w:rsidR="008C1AC7" w:rsidRPr="004219EC" w:rsidRDefault="008C1AC7" w:rsidP="00C0772F">
            <w:pPr>
              <w:rPr>
                <w:sz w:val="22"/>
                <w:szCs w:val="22"/>
              </w:rPr>
            </w:pPr>
            <w:r w:rsidRPr="004219EC">
              <w:rPr>
                <w:sz w:val="22"/>
                <w:szCs w:val="22"/>
              </w:rPr>
              <w:t></w:t>
            </w:r>
          </w:p>
        </w:tc>
        <w:tc>
          <w:tcPr>
            <w:tcW w:w="1376" w:type="dxa"/>
            <w:shd w:val="clear" w:color="auto" w:fill="92D050"/>
            <w:vAlign w:val="center"/>
          </w:tcPr>
          <w:p w14:paraId="200B1261" w14:textId="77777777" w:rsidR="008C1AC7" w:rsidRPr="004219EC" w:rsidRDefault="008C1AC7" w:rsidP="00C0772F">
            <w:pPr>
              <w:rPr>
                <w:sz w:val="22"/>
                <w:szCs w:val="22"/>
              </w:rPr>
            </w:pPr>
            <w:r w:rsidRPr="004219EC">
              <w:rPr>
                <w:sz w:val="22"/>
                <w:szCs w:val="22"/>
              </w:rPr>
              <w:t></w:t>
            </w:r>
          </w:p>
        </w:tc>
      </w:tr>
      <w:tr w:rsidR="008C1AC7" w:rsidRPr="00423D5F" w14:paraId="123DC6F6" w14:textId="77777777" w:rsidTr="005019FF">
        <w:trPr>
          <w:trHeight w:val="391"/>
        </w:trPr>
        <w:tc>
          <w:tcPr>
            <w:tcW w:w="1668" w:type="dxa"/>
          </w:tcPr>
          <w:p w14:paraId="42BF22D7" w14:textId="77777777" w:rsidR="008C1AC7" w:rsidRPr="004219EC" w:rsidRDefault="008C1AC7" w:rsidP="00C0772F">
            <w:pPr>
              <w:rPr>
                <w:b/>
                <w:sz w:val="22"/>
                <w:szCs w:val="22"/>
              </w:rPr>
            </w:pPr>
            <w:proofErr w:type="spellStart"/>
            <w:r w:rsidRPr="004219EC">
              <w:rPr>
                <w:b/>
                <w:sz w:val="22"/>
                <w:szCs w:val="22"/>
              </w:rPr>
              <w:t>BlindSquare</w:t>
            </w:r>
            <w:proofErr w:type="spellEnd"/>
          </w:p>
        </w:tc>
        <w:tc>
          <w:tcPr>
            <w:tcW w:w="1417" w:type="dxa"/>
            <w:shd w:val="clear" w:color="auto" w:fill="92D050"/>
            <w:vAlign w:val="center"/>
          </w:tcPr>
          <w:p w14:paraId="39A875B0" w14:textId="77777777" w:rsidR="008C1AC7" w:rsidRPr="004219EC" w:rsidRDefault="008C1AC7" w:rsidP="00C0772F">
            <w:pPr>
              <w:rPr>
                <w:sz w:val="22"/>
                <w:szCs w:val="22"/>
              </w:rPr>
            </w:pPr>
            <w:r w:rsidRPr="004219EC">
              <w:rPr>
                <w:sz w:val="22"/>
                <w:szCs w:val="22"/>
              </w:rPr>
              <w:t></w:t>
            </w:r>
          </w:p>
        </w:tc>
        <w:tc>
          <w:tcPr>
            <w:tcW w:w="743" w:type="dxa"/>
            <w:shd w:val="clear" w:color="auto" w:fill="92D050"/>
            <w:vAlign w:val="center"/>
          </w:tcPr>
          <w:p w14:paraId="0EB7A3C7" w14:textId="77777777" w:rsidR="008C1AC7" w:rsidRPr="004219EC" w:rsidRDefault="008C1AC7" w:rsidP="00C0772F">
            <w:pPr>
              <w:rPr>
                <w:sz w:val="22"/>
                <w:szCs w:val="22"/>
              </w:rPr>
            </w:pPr>
            <w:r w:rsidRPr="004219EC">
              <w:rPr>
                <w:sz w:val="22"/>
                <w:szCs w:val="22"/>
              </w:rPr>
              <w:t></w:t>
            </w:r>
          </w:p>
        </w:tc>
        <w:tc>
          <w:tcPr>
            <w:tcW w:w="1242" w:type="dxa"/>
            <w:shd w:val="clear" w:color="auto" w:fill="92D050"/>
            <w:vAlign w:val="center"/>
          </w:tcPr>
          <w:p w14:paraId="3612BDAB" w14:textId="77777777" w:rsidR="008C1AC7" w:rsidRPr="004219EC" w:rsidRDefault="008C1AC7" w:rsidP="00C0772F">
            <w:pPr>
              <w:rPr>
                <w:sz w:val="22"/>
                <w:szCs w:val="22"/>
              </w:rPr>
            </w:pPr>
            <w:r w:rsidRPr="004219EC">
              <w:rPr>
                <w:sz w:val="22"/>
                <w:szCs w:val="22"/>
              </w:rPr>
              <w:t></w:t>
            </w:r>
          </w:p>
        </w:tc>
        <w:tc>
          <w:tcPr>
            <w:tcW w:w="1242" w:type="dxa"/>
            <w:shd w:val="clear" w:color="auto" w:fill="92D050"/>
            <w:vAlign w:val="center"/>
          </w:tcPr>
          <w:p w14:paraId="080321B1" w14:textId="77777777" w:rsidR="008C1AC7" w:rsidRPr="004219EC" w:rsidRDefault="008C1AC7" w:rsidP="00C0772F">
            <w:pPr>
              <w:rPr>
                <w:sz w:val="22"/>
                <w:szCs w:val="22"/>
              </w:rPr>
            </w:pPr>
            <w:r w:rsidRPr="004219EC">
              <w:rPr>
                <w:sz w:val="22"/>
                <w:szCs w:val="22"/>
              </w:rPr>
              <w:t></w:t>
            </w:r>
          </w:p>
        </w:tc>
        <w:tc>
          <w:tcPr>
            <w:tcW w:w="1492" w:type="dxa"/>
            <w:shd w:val="clear" w:color="auto" w:fill="92D050"/>
            <w:vAlign w:val="center"/>
          </w:tcPr>
          <w:p w14:paraId="7B302B3C" w14:textId="77777777" w:rsidR="008C1AC7" w:rsidRPr="004219EC" w:rsidRDefault="008C1AC7" w:rsidP="00C0772F">
            <w:pPr>
              <w:rPr>
                <w:sz w:val="22"/>
                <w:szCs w:val="22"/>
              </w:rPr>
            </w:pPr>
            <w:r w:rsidRPr="004219EC">
              <w:rPr>
                <w:sz w:val="22"/>
                <w:szCs w:val="22"/>
              </w:rPr>
              <w:t></w:t>
            </w:r>
          </w:p>
        </w:tc>
        <w:tc>
          <w:tcPr>
            <w:tcW w:w="1376" w:type="dxa"/>
            <w:shd w:val="clear" w:color="auto" w:fill="92D050"/>
            <w:vAlign w:val="center"/>
          </w:tcPr>
          <w:p w14:paraId="01F795E3" w14:textId="77777777" w:rsidR="008C1AC7" w:rsidRPr="004219EC" w:rsidRDefault="008C1AC7" w:rsidP="00C0772F">
            <w:pPr>
              <w:rPr>
                <w:sz w:val="22"/>
                <w:szCs w:val="22"/>
              </w:rPr>
            </w:pPr>
            <w:r w:rsidRPr="004219EC">
              <w:rPr>
                <w:sz w:val="22"/>
                <w:szCs w:val="22"/>
              </w:rPr>
              <w:t></w:t>
            </w:r>
          </w:p>
        </w:tc>
      </w:tr>
      <w:tr w:rsidR="008C1AC7" w:rsidRPr="00423D5F" w14:paraId="2A2C6602" w14:textId="77777777" w:rsidTr="005019FF">
        <w:trPr>
          <w:trHeight w:val="433"/>
        </w:trPr>
        <w:tc>
          <w:tcPr>
            <w:tcW w:w="1668" w:type="dxa"/>
          </w:tcPr>
          <w:p w14:paraId="67068643" w14:textId="77777777" w:rsidR="008C1AC7" w:rsidRPr="004219EC" w:rsidRDefault="008C1AC7" w:rsidP="00C0772F">
            <w:pPr>
              <w:rPr>
                <w:b/>
                <w:sz w:val="22"/>
                <w:szCs w:val="22"/>
              </w:rPr>
            </w:pPr>
            <w:r w:rsidRPr="004219EC">
              <w:rPr>
                <w:b/>
                <w:sz w:val="22"/>
                <w:szCs w:val="22"/>
              </w:rPr>
              <w:t>Karten</w:t>
            </w:r>
          </w:p>
        </w:tc>
        <w:tc>
          <w:tcPr>
            <w:tcW w:w="1417" w:type="dxa"/>
            <w:shd w:val="clear" w:color="auto" w:fill="CC0000"/>
            <w:vAlign w:val="center"/>
          </w:tcPr>
          <w:p w14:paraId="0059A058" w14:textId="77777777" w:rsidR="008C1AC7" w:rsidRPr="004219EC" w:rsidRDefault="008C1AC7" w:rsidP="00C0772F">
            <w:pPr>
              <w:rPr>
                <w:sz w:val="22"/>
                <w:szCs w:val="22"/>
              </w:rPr>
            </w:pPr>
            <w:r w:rsidRPr="004219EC">
              <w:rPr>
                <w:sz w:val="22"/>
                <w:szCs w:val="22"/>
              </w:rPr>
              <w:t>x</w:t>
            </w:r>
          </w:p>
        </w:tc>
        <w:tc>
          <w:tcPr>
            <w:tcW w:w="743" w:type="dxa"/>
            <w:shd w:val="clear" w:color="auto" w:fill="CC0000"/>
            <w:vAlign w:val="center"/>
          </w:tcPr>
          <w:p w14:paraId="096907F2" w14:textId="77777777" w:rsidR="008C1AC7" w:rsidRPr="004219EC" w:rsidRDefault="008C1AC7" w:rsidP="00C0772F">
            <w:pPr>
              <w:rPr>
                <w:sz w:val="22"/>
                <w:szCs w:val="22"/>
              </w:rPr>
            </w:pPr>
            <w:r w:rsidRPr="004219EC">
              <w:rPr>
                <w:sz w:val="22"/>
                <w:szCs w:val="22"/>
              </w:rPr>
              <w:t>x</w:t>
            </w:r>
          </w:p>
        </w:tc>
        <w:tc>
          <w:tcPr>
            <w:tcW w:w="1242" w:type="dxa"/>
            <w:shd w:val="clear" w:color="auto" w:fill="CC0000"/>
            <w:vAlign w:val="center"/>
          </w:tcPr>
          <w:p w14:paraId="1D627655" w14:textId="77777777" w:rsidR="008C1AC7" w:rsidRPr="004219EC" w:rsidRDefault="008C1AC7" w:rsidP="00C0772F">
            <w:pPr>
              <w:rPr>
                <w:sz w:val="22"/>
                <w:szCs w:val="22"/>
              </w:rPr>
            </w:pPr>
            <w:r w:rsidRPr="004219EC">
              <w:rPr>
                <w:sz w:val="22"/>
                <w:szCs w:val="22"/>
              </w:rPr>
              <w:t>x</w:t>
            </w:r>
          </w:p>
        </w:tc>
        <w:tc>
          <w:tcPr>
            <w:tcW w:w="1242" w:type="dxa"/>
            <w:shd w:val="clear" w:color="auto" w:fill="CC0000"/>
            <w:vAlign w:val="center"/>
          </w:tcPr>
          <w:p w14:paraId="65624B32" w14:textId="77777777" w:rsidR="008C1AC7" w:rsidRPr="004219EC" w:rsidRDefault="008C1AC7" w:rsidP="00C0772F">
            <w:pPr>
              <w:rPr>
                <w:rFonts w:ascii="Wingdings 2" w:hAnsi="Wingdings 2"/>
                <w:sz w:val="22"/>
                <w:szCs w:val="22"/>
              </w:rPr>
            </w:pPr>
            <w:r w:rsidRPr="004219EC">
              <w:rPr>
                <w:sz w:val="22"/>
                <w:szCs w:val="22"/>
              </w:rPr>
              <w:t>x</w:t>
            </w:r>
          </w:p>
        </w:tc>
        <w:tc>
          <w:tcPr>
            <w:tcW w:w="1492" w:type="dxa"/>
            <w:shd w:val="clear" w:color="auto" w:fill="92D050"/>
            <w:vAlign w:val="center"/>
          </w:tcPr>
          <w:p w14:paraId="06EBB431" w14:textId="77777777" w:rsidR="008C1AC7" w:rsidRPr="004219EC" w:rsidRDefault="008C1AC7" w:rsidP="00C0772F">
            <w:pPr>
              <w:rPr>
                <w:sz w:val="22"/>
                <w:szCs w:val="22"/>
              </w:rPr>
            </w:pPr>
            <w:r w:rsidRPr="004219EC">
              <w:rPr>
                <w:sz w:val="22"/>
                <w:szCs w:val="22"/>
              </w:rPr>
              <w:t></w:t>
            </w:r>
          </w:p>
        </w:tc>
        <w:tc>
          <w:tcPr>
            <w:tcW w:w="1376" w:type="dxa"/>
            <w:shd w:val="clear" w:color="auto" w:fill="92D050"/>
            <w:vAlign w:val="center"/>
          </w:tcPr>
          <w:p w14:paraId="1B6C70B4" w14:textId="77777777" w:rsidR="008C1AC7" w:rsidRPr="004219EC" w:rsidRDefault="008C1AC7" w:rsidP="00C0772F">
            <w:pPr>
              <w:rPr>
                <w:sz w:val="22"/>
                <w:szCs w:val="22"/>
              </w:rPr>
            </w:pPr>
            <w:r w:rsidRPr="004219EC">
              <w:rPr>
                <w:sz w:val="22"/>
                <w:szCs w:val="22"/>
              </w:rPr>
              <w:t></w:t>
            </w:r>
          </w:p>
        </w:tc>
      </w:tr>
    </w:tbl>
    <w:p w14:paraId="0452328C" w14:textId="149EC4AA" w:rsidR="00097135" w:rsidRPr="004219EC" w:rsidRDefault="008C1AC7" w:rsidP="00C0772F">
      <w:pPr>
        <w:rPr>
          <w:b/>
          <w:sz w:val="18"/>
          <w:szCs w:val="18"/>
          <w:highlight w:val="lightGray"/>
        </w:rPr>
      </w:pPr>
      <w:r w:rsidRPr="004219EC">
        <w:rPr>
          <w:b/>
          <w:sz w:val="18"/>
          <w:szCs w:val="18"/>
        </w:rPr>
        <w:t xml:space="preserve">Tabelle </w:t>
      </w:r>
      <w:r w:rsidR="008C0BE5" w:rsidRPr="004219EC">
        <w:rPr>
          <w:b/>
          <w:sz w:val="18"/>
          <w:szCs w:val="18"/>
        </w:rPr>
        <w:fldChar w:fldCharType="begin"/>
      </w:r>
      <w:r w:rsidR="008C0BE5" w:rsidRPr="004219EC">
        <w:rPr>
          <w:b/>
          <w:sz w:val="18"/>
          <w:szCs w:val="18"/>
        </w:rPr>
        <w:instrText xml:space="preserve"> SEQ Tabelle \* ARABIC </w:instrText>
      </w:r>
      <w:r w:rsidR="008C0BE5" w:rsidRPr="004219EC">
        <w:rPr>
          <w:b/>
          <w:sz w:val="18"/>
          <w:szCs w:val="18"/>
        </w:rPr>
        <w:fldChar w:fldCharType="separate"/>
      </w:r>
      <w:r w:rsidRPr="004219EC">
        <w:rPr>
          <w:b/>
          <w:noProof/>
          <w:sz w:val="18"/>
          <w:szCs w:val="18"/>
        </w:rPr>
        <w:t>1</w:t>
      </w:r>
      <w:r w:rsidR="008C0BE5" w:rsidRPr="004219EC">
        <w:rPr>
          <w:b/>
          <w:noProof/>
          <w:sz w:val="18"/>
          <w:szCs w:val="18"/>
        </w:rPr>
        <w:fldChar w:fldCharType="end"/>
      </w:r>
      <w:r w:rsidRPr="004219EC">
        <w:rPr>
          <w:b/>
          <w:sz w:val="18"/>
          <w:szCs w:val="18"/>
        </w:rPr>
        <w:t xml:space="preserve"> - Vergleich der untersuchten Applikationen</w:t>
      </w:r>
      <w:r w:rsidRPr="004219EC">
        <w:rPr>
          <w:b/>
          <w:sz w:val="18"/>
          <w:szCs w:val="18"/>
          <w:highlight w:val="lightGray"/>
        </w:rPr>
        <w:t xml:space="preserve"> </w:t>
      </w:r>
      <w:r w:rsidR="00097135" w:rsidRPr="004219EC">
        <w:rPr>
          <w:b/>
          <w:sz w:val="18"/>
          <w:szCs w:val="18"/>
          <w:highlight w:val="lightGray"/>
        </w:rPr>
        <w:br w:type="page"/>
      </w:r>
    </w:p>
    <w:p w14:paraId="6069D3D6" w14:textId="77777777" w:rsidR="008D5450" w:rsidRPr="00423D5F" w:rsidRDefault="008D5450" w:rsidP="00C0772F">
      <w:pPr>
        <w:pStyle w:val="Heading4"/>
      </w:pPr>
      <w:r w:rsidRPr="00423D5F">
        <w:lastRenderedPageBreak/>
        <w:t>Android</w:t>
      </w:r>
      <w:r w:rsidR="003B5475" w:rsidRPr="00423D5F">
        <w:t xml:space="preserve"> Anwendungen </w:t>
      </w:r>
    </w:p>
    <w:p w14:paraId="56F0B4AC" w14:textId="0B9F7923" w:rsidR="004C6D56" w:rsidRPr="00423D5F" w:rsidRDefault="004C6D56" w:rsidP="00C0772F">
      <w:r w:rsidRPr="00423D5F">
        <w:t>In Android wird der Bil</w:t>
      </w:r>
      <w:r w:rsidR="00462ED1" w:rsidRPr="00423D5F">
        <w:t xml:space="preserve">dschirm mit </w:t>
      </w:r>
      <w:r w:rsidR="005657AD" w:rsidRPr="00423D5F">
        <w:t>Hilfe des Screen Readers</w:t>
      </w:r>
      <w:r w:rsidR="00462ED1" w:rsidRPr="00423D5F">
        <w:t xml:space="preserve"> „</w:t>
      </w:r>
      <w:proofErr w:type="spellStart"/>
      <w:r w:rsidR="00462ED1" w:rsidRPr="00423D5F">
        <w:t>Ta</w:t>
      </w:r>
      <w:r w:rsidRPr="00423D5F">
        <w:t>lkBack</w:t>
      </w:r>
      <w:proofErr w:type="spellEnd"/>
      <w:r w:rsidRPr="00423D5F">
        <w:t>“ vorgelesen. Die Bedienung ist prakt</w:t>
      </w:r>
      <w:r w:rsidR="00462ED1" w:rsidRPr="00423D5F">
        <w:t>isch gleich wie bei „VoiceOver“</w:t>
      </w:r>
      <w:r w:rsidR="005657AD" w:rsidRPr="00423D5F">
        <w:t xml:space="preserve"> in iOS</w:t>
      </w:r>
      <w:r w:rsidR="00462ED1" w:rsidRPr="00423D5F">
        <w:t>.</w:t>
      </w:r>
    </w:p>
    <w:p w14:paraId="7A40D91C" w14:textId="2B16D059" w:rsidR="00C67B6C" w:rsidRPr="00423D5F" w:rsidRDefault="004C6D56" w:rsidP="00C0772F">
      <w:r w:rsidRPr="00423D5F">
        <w:t>I</w:t>
      </w:r>
      <w:r w:rsidR="008D5450" w:rsidRPr="00423D5F">
        <w:t xml:space="preserve">m Gegensatz zu iOS </w:t>
      </w:r>
      <w:r w:rsidRPr="00423D5F">
        <w:t xml:space="preserve">gibt es </w:t>
      </w:r>
      <w:r w:rsidR="005657AD" w:rsidRPr="00423D5F">
        <w:t>für</w:t>
      </w:r>
      <w:r w:rsidRPr="00423D5F">
        <w:t xml:space="preserve"> Android</w:t>
      </w:r>
      <w:r w:rsidR="005657AD" w:rsidRPr="00423D5F">
        <w:t>-Geräte</w:t>
      </w:r>
      <w:r w:rsidRPr="00423D5F">
        <w:t xml:space="preserve"> </w:t>
      </w:r>
      <w:r w:rsidR="008D5450" w:rsidRPr="00423D5F">
        <w:t>nur sehr wenig</w:t>
      </w:r>
      <w:r w:rsidRPr="00423D5F">
        <w:t>e</w:t>
      </w:r>
      <w:r w:rsidR="008D5450" w:rsidRPr="00423D5F">
        <w:t xml:space="preserve"> </w:t>
      </w:r>
      <w:r w:rsidR="00014347" w:rsidRPr="00423D5F">
        <w:t xml:space="preserve">ausgereifte </w:t>
      </w:r>
      <w:r w:rsidR="00401FC5" w:rsidRPr="00423D5F">
        <w:t>Anwendungen</w:t>
      </w:r>
      <w:r w:rsidR="008D5450" w:rsidRPr="00423D5F">
        <w:t xml:space="preserve"> für sehbehinderte </w:t>
      </w:r>
      <w:r w:rsidRPr="00423D5F">
        <w:t>und</w:t>
      </w:r>
      <w:r w:rsidR="008D5450" w:rsidRPr="00423D5F">
        <w:t xml:space="preserve"> blinde Personen. </w:t>
      </w:r>
      <w:r w:rsidR="00401FC5" w:rsidRPr="00423D5F">
        <w:t>Im Folgenden sind die nennenswerten Applikationen erläutert.</w:t>
      </w:r>
    </w:p>
    <w:p w14:paraId="29C2DF40" w14:textId="219F7BC9" w:rsidR="00014347" w:rsidRPr="00423D5F" w:rsidRDefault="00014347" w:rsidP="00C0772F">
      <w:pPr>
        <w:pStyle w:val="Heading5"/>
      </w:pPr>
      <w:proofErr w:type="spellStart"/>
      <w:r w:rsidRPr="00423D5F">
        <w:t>Intersection</w:t>
      </w:r>
      <w:proofErr w:type="spellEnd"/>
      <w:r w:rsidRPr="00423D5F">
        <w:t xml:space="preserve"> Explorer</w:t>
      </w:r>
      <w:r w:rsidR="003B5475" w:rsidRPr="00423D5F">
        <w:tab/>
      </w:r>
      <w:r w:rsidR="003B5475" w:rsidRPr="00423D5F">
        <w:tab/>
      </w:r>
      <w:r w:rsidR="003B5475" w:rsidRPr="00423D5F">
        <w:tab/>
      </w:r>
      <w:r w:rsidR="003B5475" w:rsidRPr="00423D5F">
        <w:tab/>
      </w:r>
      <w:r w:rsidR="003B5475" w:rsidRPr="00423D5F">
        <w:tab/>
      </w:r>
      <w:r w:rsidR="003B5475" w:rsidRPr="00423D5F">
        <w:tab/>
      </w:r>
      <w:r w:rsidR="003B5475" w:rsidRPr="00423D5F">
        <w:tab/>
      </w:r>
      <w:r w:rsidR="006763E9" w:rsidRPr="00423D5F">
        <w:t xml:space="preserve">Preis: </w:t>
      </w:r>
      <w:r w:rsidR="00401FC5" w:rsidRPr="00423D5F">
        <w:t>Kostenlos</w:t>
      </w:r>
    </w:p>
    <w:p w14:paraId="4C90D6D8" w14:textId="7E5DA51D" w:rsidR="008C1AC7" w:rsidRPr="00423D5F" w:rsidRDefault="008C1AC7" w:rsidP="00C0772F">
      <w:r w:rsidRPr="00423D5F">
        <w:t xml:space="preserve">Die nächste Kreuzung zum aktuellen Standort wird ermittelt und auf einer Karte angezeigt. Mit dem Finger kann </w:t>
      </w:r>
      <w:r w:rsidR="00401FC5" w:rsidRPr="00423D5F">
        <w:t>anschliessend</w:t>
      </w:r>
      <w:r w:rsidRPr="00423D5F">
        <w:t xml:space="preserve"> die Gegend erforscht werden, indem bei Berührung einer Strasse deren Name zusammen mit einer Himmelsrichtung relativ zur gegebenen Kreuzung ausgegeben wird. Will man die nächste Kreuzung sehen, wischt man mit dem Finger in die entsprechende Richtung.</w:t>
      </w:r>
    </w:p>
    <w:p w14:paraId="6B8EF183" w14:textId="60D6FA18" w:rsidR="008C1AC7" w:rsidRPr="00423D5F" w:rsidRDefault="008C1AC7" w:rsidP="00C0772F">
      <w:r w:rsidRPr="00423D5F">
        <w:t xml:space="preserve">Es ist weder eine POI-Suche </w:t>
      </w:r>
      <w:r w:rsidR="00401FC5" w:rsidRPr="00423D5F">
        <w:t xml:space="preserve">noch eine Routingfunktion </w:t>
      </w:r>
      <w:r w:rsidRPr="00423D5F">
        <w:t>vorhanden.</w:t>
      </w:r>
    </w:p>
    <w:p w14:paraId="1342CB0D" w14:textId="087FE542" w:rsidR="008C1AC7" w:rsidRPr="00423D5F" w:rsidRDefault="00401FC5" w:rsidP="00C0772F">
      <w:r w:rsidRPr="00423D5F">
        <w:t>Negativ aufgefallen ist</w:t>
      </w:r>
      <w:r w:rsidR="008C1AC7" w:rsidRPr="00423D5F">
        <w:t xml:space="preserve">, dass die Strassennamen nicht immer richtig angegeben werden, </w:t>
      </w:r>
      <w:r w:rsidRPr="00423D5F">
        <w:t>und</w:t>
      </w:r>
      <w:r w:rsidR="008C1AC7" w:rsidRPr="00423D5F">
        <w:t xml:space="preserve"> Fusswege gar nicht eingezeichnet sind</w:t>
      </w:r>
      <w:r w:rsidRPr="00423D5F">
        <w:t>. Die</w:t>
      </w:r>
      <w:r w:rsidR="008C1AC7" w:rsidRPr="00423D5F">
        <w:t xml:space="preserve"> App </w:t>
      </w:r>
      <w:r w:rsidRPr="00423D5F">
        <w:t>ist zudem im Test mehrmals</w:t>
      </w:r>
      <w:r w:rsidR="008C1AC7" w:rsidRPr="00423D5F">
        <w:t xml:space="preserve"> ab</w:t>
      </w:r>
      <w:r w:rsidRPr="00423D5F">
        <w:t>ge</w:t>
      </w:r>
      <w:r w:rsidR="008C1AC7" w:rsidRPr="00423D5F">
        <w:t xml:space="preserve">stürzt. </w:t>
      </w:r>
      <w:r w:rsidRPr="00423D5F">
        <w:t>D</w:t>
      </w:r>
      <w:r w:rsidR="008C1AC7" w:rsidRPr="00423D5F">
        <w:t xml:space="preserve">ie Karte </w:t>
      </w:r>
      <w:r w:rsidRPr="00423D5F">
        <w:t xml:space="preserve">zeigt </w:t>
      </w:r>
      <w:r w:rsidR="008C1AC7" w:rsidRPr="00423D5F">
        <w:t>immer nach Norden</w:t>
      </w:r>
      <w:r w:rsidRPr="00423D5F">
        <w:t xml:space="preserve"> und</w:t>
      </w:r>
      <w:r w:rsidR="008C1AC7" w:rsidRPr="00423D5F">
        <w:t xml:space="preserve"> kann nicht gedreht werden.</w:t>
      </w:r>
    </w:p>
    <w:p w14:paraId="5351E689" w14:textId="77777777" w:rsidR="00C67B6C" w:rsidRPr="00423D5F" w:rsidRDefault="00C67B6C" w:rsidP="00C0772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6"/>
      </w:tblGrid>
      <w:tr w:rsidR="00096A7B" w:rsidRPr="00423D5F" w14:paraId="3E6307B1" w14:textId="77777777" w:rsidTr="00AA1BCC">
        <w:tc>
          <w:tcPr>
            <w:tcW w:w="9286" w:type="dxa"/>
          </w:tcPr>
          <w:p w14:paraId="3C72A50F" w14:textId="77777777" w:rsidR="004766D5" w:rsidRPr="00423D5F" w:rsidRDefault="004766D5" w:rsidP="00C0772F"/>
          <w:p w14:paraId="479FD9A7" w14:textId="77777777" w:rsidR="00A3091E" w:rsidRPr="00423D5F" w:rsidRDefault="00096A7B" w:rsidP="00C0772F">
            <w:r w:rsidRPr="00423D5F">
              <w:rPr>
                <w:noProof/>
                <w:lang w:eastAsia="de-CH"/>
              </w:rPr>
              <mc:AlternateContent>
                <mc:Choice Requires="wpg">
                  <w:drawing>
                    <wp:inline distT="0" distB="0" distL="0" distR="0" wp14:anchorId="0891A4BB" wp14:editId="5669476A">
                      <wp:extent cx="4954772" cy="2765777"/>
                      <wp:effectExtent l="19050" t="19050" r="17780" b="15875"/>
                      <wp:docPr id="434" name="Group 434"/>
                      <wp:cNvGraphicFramePr/>
                      <a:graphic xmlns:a="http://schemas.openxmlformats.org/drawingml/2006/main">
                        <a:graphicData uri="http://schemas.microsoft.com/office/word/2010/wordprocessingGroup">
                          <wpg:wgp>
                            <wpg:cNvGrpSpPr/>
                            <wpg:grpSpPr>
                              <a:xfrm>
                                <a:off x="0" y="0"/>
                                <a:ext cx="4954772" cy="2765777"/>
                                <a:chOff x="0" y="0"/>
                                <a:chExt cx="6069724" cy="3389586"/>
                              </a:xfrm>
                            </wpg:grpSpPr>
                            <pic:pic xmlns:pic="http://schemas.openxmlformats.org/drawingml/2006/picture">
                              <pic:nvPicPr>
                                <pic:cNvPr id="44" name="Picture 44" descr="D:\Dropbox\BA Accessible Map App\Grafiken\Screenshot_2013-11-27-14-43-29.pn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4035972" y="0"/>
                                  <a:ext cx="2033752" cy="3389586"/>
                                </a:xfrm>
                                <a:prstGeom prst="rect">
                                  <a:avLst/>
                                </a:prstGeom>
                                <a:noFill/>
                                <a:ln w="3175">
                                  <a:solidFill>
                                    <a:schemeClr val="tx1"/>
                                  </a:solidFill>
                                </a:ln>
                              </pic:spPr>
                            </pic:pic>
                            <pic:pic xmlns:pic="http://schemas.openxmlformats.org/drawingml/2006/picture">
                              <pic:nvPicPr>
                                <pic:cNvPr id="43" name="Grafik 43" descr="C:\Users\Julia\Desktop\Screenshot_2013-11-27-09-39-44.png"/>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2017986" y="0"/>
                                  <a:ext cx="2033752" cy="3389586"/>
                                </a:xfrm>
                                <a:prstGeom prst="rect">
                                  <a:avLst/>
                                </a:prstGeom>
                                <a:noFill/>
                                <a:ln w="3175">
                                  <a:solidFill>
                                    <a:schemeClr val="tx1"/>
                                  </a:solidFill>
                                </a:ln>
                              </pic:spPr>
                            </pic:pic>
                            <pic:pic xmlns:pic="http://schemas.openxmlformats.org/drawingml/2006/picture">
                              <pic:nvPicPr>
                                <pic:cNvPr id="3" name="Grafik 3" descr="C:\Users\Julia\Desktop\Screenshot_2013-11-27-09-37-38.png"/>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33752" cy="3389586"/>
                                </a:xfrm>
                                <a:prstGeom prst="rect">
                                  <a:avLst/>
                                </a:prstGeom>
                                <a:noFill/>
                                <a:ln w="3175">
                                  <a:solidFill>
                                    <a:schemeClr val="tx1"/>
                                  </a:solidFill>
                                </a:ln>
                              </pic:spPr>
                            </pic:pic>
                          </wpg:wgp>
                        </a:graphicData>
                      </a:graphic>
                    </wp:inline>
                  </w:drawing>
                </mc:Choice>
                <mc:Fallback>
                  <w:pict>
                    <v:group id="Group 434" o:spid="_x0000_s1026" style="width:390.15pt;height:217.8pt;mso-position-horizontal-relative:char;mso-position-vertical-relative:line" coordsize="60697,3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">
                      <v:shape id="Picture 44" o:spid="_x0000_s1027" type="#_x0000_t75" style="position:absolute;left:40359;width:20338;height:33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1+E7EAAAA2wAAAA8AAABkcnMvZG93bnJldi54bWxEj0FrwkAUhO8F/8PyhN50o0jR1FVUKPTW&#10;xhbT3h7Z1yRt9m3MbnT9964g9DjMzDfMch1MI07Uudqygsk4AUFcWF1zqeDz42U0B+E8ssbGMim4&#10;kIP1avCwxFTbM2d02vtSRAi7FBVU3replK6oyKAb25Y4ej+2M+ij7EqpOzxHuGnkNEmepMGa40KF&#10;Le0qKv72vVEQfhehf387ZNlx+7XB7yPnrs+VehyGzTMIT8H/h+/tV61gNoPbl/gD5Oo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w1+E7EAAAA2wAAAA8AAAAAAAAAAAAAAAAA&#10;nwIAAGRycy9kb3ducmV2LnhtbFBLBQYAAAAABAAEAPcAAACQAwAAAAA=&#10;" stroked="t" strokecolor="black [3213]" strokeweight=".25pt">
                        <v:imagedata r:id="rId49" o:title="Screenshot_2013-11-27-14-43-29"/>
                        <v:path arrowok="t"/>
                      </v:shape>
                      <v:shape id="Grafik 43" o:spid="_x0000_s1028" type="#_x0000_t75" style="position:absolute;left:20179;width:20338;height:33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sj77FAAAA2wAAAA8AAABkcnMvZG93bnJldi54bWxEj0tvwjAQhO+V+h+srcQNnJaWR8AgoGpV&#10;lROPC7dVvMRu43UUuyH8+7oSUo+jmflGM192rhItNcF6VvA4yEAQF15bLhUcD2/9CYgQkTVWnknB&#10;lQIsF/d3c8y1v/CO2n0sRYJwyFGBibHOpQyFIYdh4Gvi5J194zAm2ZRSN3hJcFfJpywbSYeW04LB&#10;mjaGiu/9j1OQHV+n/rN9X9mtXZvTeHJ4weuXUr2HbjUDEamL/+Fb+0MreB7C35f0A+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7I++xQAAANsAAAAPAAAAAAAAAAAAAAAA&#10;AJ8CAABkcnMvZG93bnJldi54bWxQSwUGAAAAAAQABAD3AAAAkQMAAAAA&#10;" stroked="t" strokecolor="black [3213]" strokeweight=".25pt">
                        <v:imagedata r:id="rId50" o:title="Screenshot_2013-11-27-09-39-44"/>
                        <v:path arrowok="t"/>
                      </v:shape>
                      <v:shape id="Grafik 3" o:spid="_x0000_s1029" type="#_x0000_t75" style="position:absolute;width:20337;height:33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IQ5TEAAAA2gAAAA8AAABkcnMvZG93bnJldi54bWxEj0FrAjEUhO8F/0N4grearbbVbo2yiIVC&#10;D1IV7PGxed0s3bwsSVx3/31TKHgcZuYbZrXpbSM68qF2rOBhmoEgLp2uuVJwOr7dL0GEiKyxcUwK&#10;BgqwWY/uVphrd+VP6g6xEgnCIUcFJsY2lzKUhiyGqWuJk/ftvMWYpK+k9nhNcNvIWZY9S4s1pwWD&#10;LW0NlT+Hi1XgTd/5xcfgn/bV8ms474vdy2Oh1GTcF68gIvXxFv5vv2sFc/i7km6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IQ5TEAAAA2gAAAA8AAAAAAAAAAAAAAAAA&#10;nwIAAGRycy9kb3ducmV2LnhtbFBLBQYAAAAABAAEAPcAAACQAwAAAAA=&#10;" stroked="t" strokecolor="black [3213]" strokeweight=".25pt">
                        <v:imagedata r:id="rId51" o:title="Screenshot_2013-11-27-09-37-38"/>
                        <v:path arrowok="t"/>
                      </v:shape>
                      <w10:anchorlock/>
                    </v:group>
                  </w:pict>
                </mc:Fallback>
              </mc:AlternateContent>
            </w:r>
          </w:p>
          <w:p w14:paraId="5A6DB91A" w14:textId="7839D82B" w:rsidR="00096A7B" w:rsidRPr="00885596" w:rsidRDefault="00A3091E" w:rsidP="00885596">
            <w:pPr>
              <w:pStyle w:val="Caption"/>
            </w:pPr>
            <w:bookmarkStart w:id="62" w:name="_Toc375047282"/>
            <w:bookmarkStart w:id="63" w:name="_Toc375131316"/>
            <w:bookmarkStart w:id="64" w:name="_Toc375132734"/>
            <w:r w:rsidRPr="00885596">
              <w:t xml:space="preserve">Abbildung </w:t>
            </w:r>
            <w:fldSimple w:instr=" SEQ Abbildung \* ARABIC ">
              <w:r w:rsidR="006B5FC1" w:rsidRPr="00885596">
                <w:t>13</w:t>
              </w:r>
            </w:fldSimple>
            <w:r w:rsidRPr="00885596">
              <w:t xml:space="preserve"> - Screenshots </w:t>
            </w:r>
            <w:proofErr w:type="spellStart"/>
            <w:r w:rsidRPr="00885596">
              <w:t>Intersection</w:t>
            </w:r>
            <w:proofErr w:type="spellEnd"/>
            <w:r w:rsidRPr="00885596">
              <w:t xml:space="preserve"> Explorer.</w:t>
            </w:r>
            <w:bookmarkEnd w:id="62"/>
            <w:bookmarkEnd w:id="63"/>
            <w:bookmarkEnd w:id="64"/>
          </w:p>
        </w:tc>
      </w:tr>
    </w:tbl>
    <w:p w14:paraId="0838C234" w14:textId="77777777" w:rsidR="00173990" w:rsidRPr="00423D5F" w:rsidRDefault="00173990" w:rsidP="00C0772F">
      <w:pPr>
        <w:rPr>
          <w:rFonts w:eastAsiaTheme="majorEastAsia" w:cstheme="majorBidi"/>
          <w:color w:val="000000" w:themeColor="text1"/>
          <w:sz w:val="25"/>
          <w:szCs w:val="25"/>
        </w:rPr>
      </w:pPr>
      <w:r w:rsidRPr="00423D5F">
        <w:br w:type="page"/>
      </w:r>
    </w:p>
    <w:p w14:paraId="782AE4B1" w14:textId="4F33906F" w:rsidR="00C01637" w:rsidRPr="00423D5F" w:rsidRDefault="00AA1BCC" w:rsidP="00C0772F">
      <w:pPr>
        <w:pStyle w:val="Heading4"/>
      </w:pPr>
      <w:r w:rsidRPr="00423D5F">
        <w:lastRenderedPageBreak/>
        <w:t>Anwendungen für iOS und Android</w:t>
      </w:r>
    </w:p>
    <w:p w14:paraId="209460E0" w14:textId="7893FB4B" w:rsidR="007D5189" w:rsidRPr="00423D5F" w:rsidRDefault="007D5189" w:rsidP="00C0772F">
      <w:pPr>
        <w:pStyle w:val="Heading5"/>
      </w:pPr>
      <w:r w:rsidRPr="00423D5F">
        <w:t>Guide4Blind</w:t>
      </w:r>
      <w:r w:rsidR="006763E9" w:rsidRPr="00423D5F">
        <w:t xml:space="preserve"> </w:t>
      </w:r>
      <w:r w:rsidR="006763E9" w:rsidRPr="00423D5F">
        <w:tab/>
      </w:r>
      <w:r w:rsidR="006763E9" w:rsidRPr="00423D5F">
        <w:tab/>
      </w:r>
      <w:r w:rsidR="006763E9" w:rsidRPr="00423D5F">
        <w:tab/>
      </w:r>
      <w:r w:rsidR="006763E9" w:rsidRPr="00423D5F">
        <w:tab/>
      </w:r>
      <w:r w:rsidR="006763E9" w:rsidRPr="00423D5F">
        <w:tab/>
      </w:r>
      <w:r w:rsidR="006763E9" w:rsidRPr="00423D5F">
        <w:tab/>
      </w:r>
      <w:r w:rsidR="006763E9" w:rsidRPr="00423D5F">
        <w:tab/>
      </w:r>
      <w:r w:rsidR="006763E9" w:rsidRPr="00423D5F">
        <w:tab/>
      </w:r>
      <w:r w:rsidR="00ED58D8" w:rsidRPr="00423D5F">
        <w:t>Preis:</w:t>
      </w:r>
      <w:r w:rsidR="00C67B6C" w:rsidRPr="00423D5F">
        <w:t xml:space="preserve"> </w:t>
      </w:r>
      <w:r w:rsidR="00D550B8" w:rsidRPr="00423D5F">
        <w:t>Kostenlos</w:t>
      </w:r>
    </w:p>
    <w:p w14:paraId="1C716982" w14:textId="6AC98854" w:rsidR="008C1AC7" w:rsidRPr="00423D5F" w:rsidRDefault="008C1AC7" w:rsidP="00C0772F">
      <w:r w:rsidRPr="00423D5F">
        <w:t xml:space="preserve">Diese App </w:t>
      </w:r>
      <w:r w:rsidR="00D550B8" w:rsidRPr="00423D5F">
        <w:t>ist</w:t>
      </w:r>
      <w:r w:rsidRPr="00423D5F">
        <w:t xml:space="preserve"> für blinde wie auch sehende Touristen</w:t>
      </w:r>
      <w:r w:rsidR="00D550B8" w:rsidRPr="00423D5F">
        <w:t xml:space="preserve"> in</w:t>
      </w:r>
      <w:r w:rsidRPr="00423D5F">
        <w:t xml:space="preserve"> Soest </w:t>
      </w:r>
      <w:r w:rsidR="00D550B8" w:rsidRPr="00423D5F">
        <w:t>geschrieben</w:t>
      </w:r>
      <w:r w:rsidR="009F2107" w:rsidRPr="00423D5F">
        <w:t xml:space="preserve">. </w:t>
      </w:r>
      <w:r w:rsidR="00D550B8" w:rsidRPr="00423D5F">
        <w:t xml:space="preserve">Sie </w:t>
      </w:r>
      <w:r w:rsidRPr="00423D5F">
        <w:t>funktioniert</w:t>
      </w:r>
      <w:r w:rsidR="00D550B8" w:rsidRPr="00423D5F">
        <w:t xml:space="preserve"> deshalb auch nur in Soest. </w:t>
      </w:r>
      <w:r w:rsidRPr="00423D5F">
        <w:t>Eine Standortausgabe ist nicht vorhanden.</w:t>
      </w:r>
      <w:r w:rsidR="00A90228" w:rsidRPr="00423D5F">
        <w:t xml:space="preserve"> </w:t>
      </w:r>
      <w:r w:rsidRPr="00423D5F">
        <w:t>Vordefinierte Routen wurden abgefilmt und führen dadurch über Fussgängerstreifen und Gehwege bis vor die Haustür. Gefahrenstellen wie Treppen, aber auch vordefinierte POIs, an denen man vorbeiläuft</w:t>
      </w:r>
      <w:r w:rsidR="008F16FA" w:rsidRPr="00423D5F">
        <w:t xml:space="preserve"> werden von der Anwendung angesagt.</w:t>
      </w:r>
      <w:r w:rsidRPr="00423D5F">
        <w:t xml:space="preserve"> Die Navigation kann per Sprache, Vibration oder Geiger (Klickgeräusch) erfolgen</w:t>
      </w:r>
      <w:r w:rsidR="008F16FA" w:rsidRPr="00423D5F">
        <w:t>.</w:t>
      </w:r>
    </w:p>
    <w:p w14:paraId="17B4A019" w14:textId="35B54F67" w:rsidR="004766D5" w:rsidRPr="00423D5F" w:rsidRDefault="008C1AC7" w:rsidP="00C0772F">
      <w:r w:rsidRPr="00423D5F">
        <w:t xml:space="preserve">Durch </w:t>
      </w:r>
      <w:r w:rsidR="008F16FA" w:rsidRPr="00423D5F">
        <w:t>ein</w:t>
      </w:r>
      <w:r w:rsidRPr="00423D5F">
        <w:t xml:space="preserve"> Zusatzgerät</w:t>
      </w:r>
      <w:r w:rsidR="000C7D11" w:rsidRPr="00423D5F">
        <w:t xml:space="preserve"> (GPS-Verstärker)</w:t>
      </w:r>
      <w:r w:rsidR="008F16FA" w:rsidRPr="00423D5F">
        <w:t>, welches mit dem Smartphone verbunden</w:t>
      </w:r>
      <w:r w:rsidRPr="00423D5F">
        <w:t xml:space="preserve"> wird</w:t>
      </w:r>
      <w:r w:rsidR="008F16FA" w:rsidRPr="00423D5F">
        <w:t>, kann</w:t>
      </w:r>
      <w:r w:rsidRPr="00423D5F">
        <w:t xml:space="preserve"> die Genauigkeit der Navigation auf wenige Zentimeter e</w:t>
      </w:r>
      <w:r w:rsidRPr="00423D5F">
        <w:t>r</w:t>
      </w:r>
      <w:r w:rsidRPr="00423D5F">
        <w:t>höht</w:t>
      </w:r>
      <w:r w:rsidR="008F16FA" w:rsidRPr="00423D5F">
        <w:t xml:space="preserve"> werden</w:t>
      </w:r>
      <w:r w:rsidRPr="00423D5F">
        <w:t>.</w:t>
      </w:r>
      <w:sdt>
        <w:sdtPr>
          <w:id w:val="1691421235"/>
          <w:citation/>
        </w:sdtPr>
        <w:sdtContent>
          <w:r w:rsidR="004766D5" w:rsidRPr="00423D5F">
            <w:fldChar w:fldCharType="begin"/>
          </w:r>
          <w:r w:rsidR="004766D5" w:rsidRPr="00423D5F">
            <w:instrText xml:space="preserve"> CITATION Gui \l 2055 </w:instrText>
          </w:r>
          <w:r w:rsidR="004766D5" w:rsidRPr="00423D5F">
            <w:fldChar w:fldCharType="separate"/>
          </w:r>
          <w:r w:rsidR="006B5FC1" w:rsidRPr="00423D5F">
            <w:rPr>
              <w:noProof/>
            </w:rPr>
            <w:t xml:space="preserve"> [2]</w:t>
          </w:r>
          <w:r w:rsidR="004766D5" w:rsidRPr="00423D5F">
            <w:fldChar w:fldCharType="end"/>
          </w:r>
        </w:sdtContent>
      </w:sdt>
    </w:p>
    <w:p w14:paraId="26F3CCB5" w14:textId="77777777" w:rsidR="004766D5" w:rsidRPr="00423D5F" w:rsidRDefault="004766D5" w:rsidP="00C0772F"/>
    <w:p w14:paraId="195A1C61" w14:textId="6EFC86AE" w:rsidR="00BD4B78" w:rsidRPr="00423D5F" w:rsidRDefault="00AA1BCC" w:rsidP="00C0772F">
      <w:r w:rsidRPr="00423D5F">
        <w:br w:type="page"/>
      </w:r>
    </w:p>
    <w:p w14:paraId="30FF8231" w14:textId="77777777" w:rsidR="00703959" w:rsidRPr="00423D5F" w:rsidRDefault="00703959" w:rsidP="00C0772F">
      <w:pPr>
        <w:pStyle w:val="Heading4"/>
      </w:pPr>
      <w:bookmarkStart w:id="65" w:name="_Ref373311929"/>
      <w:bookmarkStart w:id="66" w:name="_Ref373311942"/>
      <w:r w:rsidRPr="00423D5F">
        <w:lastRenderedPageBreak/>
        <w:t>Fussgänger-Routing</w:t>
      </w:r>
    </w:p>
    <w:p w14:paraId="55325A2E" w14:textId="77777777" w:rsidR="00703959" w:rsidRPr="00423D5F" w:rsidRDefault="00C67B6C" w:rsidP="00C0772F">
      <w:pPr>
        <w:pStyle w:val="Heading5"/>
      </w:pPr>
      <w:r w:rsidRPr="00423D5F">
        <w:t>Rahmenbedingungen</w:t>
      </w:r>
    </w:p>
    <w:p w14:paraId="07BA8263" w14:textId="77777777" w:rsidR="00703959" w:rsidRPr="00885596" w:rsidRDefault="00703959" w:rsidP="00C0772F">
      <w:pPr>
        <w:pStyle w:val="BodyText"/>
        <w:rPr>
          <w:rFonts w:ascii="Lucida Bright" w:hAnsi="Lucida Bright"/>
          <w:sz w:val="24"/>
          <w:szCs w:val="24"/>
        </w:rPr>
      </w:pPr>
      <w:r w:rsidRPr="00885596">
        <w:rPr>
          <w:rFonts w:ascii="Lucida Bright" w:hAnsi="Lucida Bright"/>
          <w:sz w:val="24"/>
          <w:szCs w:val="24"/>
        </w:rPr>
        <w:t>Folgende Dienste wurden zum Zeitpunkt der Entscheidung der Entwicklung eines Fussgänger-Routing Dienstes analysiert:</w:t>
      </w:r>
    </w:p>
    <w:p w14:paraId="1928C41E" w14:textId="77777777" w:rsidR="00703959" w:rsidRPr="00885596" w:rsidRDefault="00703959" w:rsidP="00C0772F">
      <w:pPr>
        <w:pStyle w:val="BodyText"/>
        <w:numPr>
          <w:ilvl w:val="0"/>
          <w:numId w:val="3"/>
        </w:numPr>
        <w:rPr>
          <w:rFonts w:ascii="Lucida Bright" w:hAnsi="Lucida Bright"/>
          <w:sz w:val="24"/>
          <w:szCs w:val="24"/>
        </w:rPr>
      </w:pPr>
      <w:r w:rsidRPr="00885596">
        <w:rPr>
          <w:rFonts w:ascii="Lucida Bright" w:hAnsi="Lucida Bright"/>
          <w:sz w:val="24"/>
          <w:szCs w:val="24"/>
        </w:rPr>
        <w:t>Google Directions API</w:t>
      </w:r>
    </w:p>
    <w:p w14:paraId="4BF8768F" w14:textId="77777777" w:rsidR="00703959" w:rsidRPr="00885596" w:rsidRDefault="00703959" w:rsidP="00C0772F">
      <w:pPr>
        <w:pStyle w:val="BodyText"/>
        <w:numPr>
          <w:ilvl w:val="0"/>
          <w:numId w:val="3"/>
        </w:numPr>
        <w:rPr>
          <w:rFonts w:ascii="Lucida Bright" w:hAnsi="Lucida Bright"/>
          <w:sz w:val="24"/>
          <w:szCs w:val="24"/>
        </w:rPr>
      </w:pPr>
      <w:r w:rsidRPr="00885596">
        <w:rPr>
          <w:rFonts w:ascii="Lucida Bright" w:hAnsi="Lucida Bright"/>
          <w:sz w:val="24"/>
          <w:szCs w:val="24"/>
        </w:rPr>
        <w:t>OSMR</w:t>
      </w:r>
    </w:p>
    <w:p w14:paraId="15E9269E" w14:textId="77777777" w:rsidR="00703959" w:rsidRPr="00885596" w:rsidRDefault="00703959" w:rsidP="00C0772F">
      <w:pPr>
        <w:pStyle w:val="BodyText"/>
        <w:numPr>
          <w:ilvl w:val="0"/>
          <w:numId w:val="3"/>
        </w:numPr>
        <w:rPr>
          <w:rFonts w:ascii="Lucida Bright" w:hAnsi="Lucida Bright"/>
          <w:sz w:val="24"/>
          <w:szCs w:val="24"/>
          <w:lang w:val="en-US"/>
        </w:rPr>
      </w:pPr>
      <w:r w:rsidRPr="00885596">
        <w:rPr>
          <w:rFonts w:ascii="Lucida Bright" w:hAnsi="Lucida Bright"/>
          <w:sz w:val="24"/>
          <w:szCs w:val="24"/>
          <w:lang w:val="en-US"/>
        </w:rPr>
        <w:t>OSRM (Open Source Routing Machine)</w:t>
      </w:r>
    </w:p>
    <w:p w14:paraId="2C7B26A2" w14:textId="77777777" w:rsidR="00703959" w:rsidRPr="00885596" w:rsidRDefault="00703959" w:rsidP="00C0772F">
      <w:pPr>
        <w:pStyle w:val="BodyText"/>
        <w:numPr>
          <w:ilvl w:val="0"/>
          <w:numId w:val="3"/>
        </w:numPr>
        <w:rPr>
          <w:rFonts w:ascii="Lucida Bright" w:hAnsi="Lucida Bright"/>
          <w:sz w:val="24"/>
          <w:szCs w:val="24"/>
        </w:rPr>
      </w:pPr>
      <w:r w:rsidRPr="00885596">
        <w:rPr>
          <w:rFonts w:ascii="Lucida Bright" w:hAnsi="Lucida Bright"/>
          <w:sz w:val="24"/>
          <w:szCs w:val="24"/>
        </w:rPr>
        <w:t>Bing</w:t>
      </w:r>
    </w:p>
    <w:p w14:paraId="0B85E747" w14:textId="255A0E41" w:rsidR="00703959" w:rsidRPr="00885596" w:rsidRDefault="00572570" w:rsidP="00C0772F">
      <w:pPr>
        <w:pStyle w:val="BodyText"/>
        <w:numPr>
          <w:ilvl w:val="0"/>
          <w:numId w:val="3"/>
        </w:numPr>
        <w:rPr>
          <w:rFonts w:ascii="Lucida Bright" w:hAnsi="Lucida Bright"/>
          <w:sz w:val="24"/>
          <w:szCs w:val="24"/>
        </w:rPr>
      </w:pPr>
      <w:r w:rsidRPr="00885596">
        <w:rPr>
          <w:rFonts w:ascii="Lucida Bright" w:hAnsi="Lucida Bright"/>
          <w:sz w:val="24"/>
          <w:szCs w:val="24"/>
        </w:rPr>
        <w:t>MapQuest</w:t>
      </w:r>
    </w:p>
    <w:p w14:paraId="2B063AC7" w14:textId="77777777" w:rsidR="00703959" w:rsidRPr="00885596" w:rsidRDefault="00703959" w:rsidP="00C0772F">
      <w:pPr>
        <w:pStyle w:val="BodyText"/>
        <w:numPr>
          <w:ilvl w:val="0"/>
          <w:numId w:val="3"/>
        </w:numPr>
        <w:rPr>
          <w:rFonts w:ascii="Lucida Bright" w:hAnsi="Lucida Bright"/>
          <w:sz w:val="24"/>
          <w:szCs w:val="24"/>
        </w:rPr>
      </w:pPr>
      <w:r w:rsidRPr="00885596">
        <w:rPr>
          <w:rFonts w:ascii="Lucida Bright" w:hAnsi="Lucida Bright"/>
          <w:sz w:val="24"/>
          <w:szCs w:val="24"/>
        </w:rPr>
        <w:t>YOURS</w:t>
      </w:r>
    </w:p>
    <w:p w14:paraId="1C17D757" w14:textId="575D6A20" w:rsidR="00885596" w:rsidRDefault="00703959" w:rsidP="00C0772F">
      <w:pPr>
        <w:pStyle w:val="BodyText"/>
        <w:rPr>
          <w:rFonts w:ascii="Lucida Bright" w:hAnsi="Lucida Bright"/>
          <w:sz w:val="24"/>
          <w:szCs w:val="24"/>
        </w:rPr>
      </w:pPr>
      <w:r w:rsidRPr="00885596">
        <w:rPr>
          <w:rFonts w:ascii="Lucida Bright" w:hAnsi="Lucida Bright"/>
          <w:sz w:val="24"/>
          <w:szCs w:val="24"/>
        </w:rPr>
        <w:t>Zur Analyse des aktuellen Standes wurde eine Route in Rapperswil SG genommen, welche die Schwierigkeit einer Fussgängerunterführung bei einem Bahnhof</w:t>
      </w:r>
      <w:r w:rsidR="00885596">
        <w:rPr>
          <w:rFonts w:ascii="Lucida Bright" w:hAnsi="Lucida Bright"/>
          <w:sz w:val="24"/>
          <w:szCs w:val="24"/>
        </w:rPr>
        <w:t xml:space="preserve"> und einer Strasse</w:t>
      </w:r>
      <w:r w:rsidRPr="00885596">
        <w:rPr>
          <w:rFonts w:ascii="Lucida Bright" w:hAnsi="Lucida Bright"/>
          <w:sz w:val="24"/>
          <w:szCs w:val="24"/>
        </w:rPr>
        <w:t xml:space="preserve"> </w:t>
      </w:r>
      <w:r w:rsidR="00C67B6C" w:rsidRPr="00885596">
        <w:rPr>
          <w:rFonts w:ascii="Lucida Bright" w:hAnsi="Lucida Bright"/>
          <w:sz w:val="24"/>
          <w:szCs w:val="24"/>
        </w:rPr>
        <w:t>mit U</w:t>
      </w:r>
      <w:r w:rsidR="00C67B6C" w:rsidRPr="00885596">
        <w:rPr>
          <w:rFonts w:ascii="Lucida Bright" w:hAnsi="Lucida Bright"/>
          <w:sz w:val="24"/>
          <w:szCs w:val="24"/>
        </w:rPr>
        <w:t>n</w:t>
      </w:r>
      <w:r w:rsidR="00C67B6C" w:rsidRPr="00885596">
        <w:rPr>
          <w:rFonts w:ascii="Lucida Bright" w:hAnsi="Lucida Bright"/>
          <w:sz w:val="24"/>
          <w:szCs w:val="24"/>
        </w:rPr>
        <w:t xml:space="preserve">terführung </w:t>
      </w:r>
      <w:r w:rsidRPr="00885596">
        <w:rPr>
          <w:rFonts w:ascii="Lucida Bright" w:hAnsi="Lucida Bright"/>
          <w:sz w:val="24"/>
          <w:szCs w:val="24"/>
        </w:rPr>
        <w:t>behandelt.</w:t>
      </w:r>
    </w:p>
    <w:p w14:paraId="2909AFAC" w14:textId="59ACDB14" w:rsidR="00703959" w:rsidRPr="00885596" w:rsidRDefault="00703959" w:rsidP="00C0772F">
      <w:pPr>
        <w:pStyle w:val="BodyText"/>
        <w:rPr>
          <w:rFonts w:ascii="Lucida Bright" w:hAnsi="Lucida Bright"/>
          <w:sz w:val="24"/>
          <w:szCs w:val="24"/>
        </w:rPr>
      </w:pPr>
      <w:r w:rsidRPr="00885596">
        <w:rPr>
          <w:rFonts w:ascii="Lucida Bright" w:hAnsi="Lucida Bright"/>
          <w:sz w:val="24"/>
          <w:szCs w:val="24"/>
        </w:rPr>
        <w:t xml:space="preserve"> </w:t>
      </w:r>
    </w:p>
    <w:p w14:paraId="22221AAC" w14:textId="2883AF61" w:rsidR="00703959" w:rsidRPr="00885596" w:rsidRDefault="00703959" w:rsidP="00C0772F">
      <w:pPr>
        <w:pStyle w:val="BodyText"/>
        <w:rPr>
          <w:rFonts w:ascii="Lucida Bright" w:hAnsi="Lucida Bright"/>
          <w:sz w:val="24"/>
          <w:szCs w:val="24"/>
        </w:rPr>
      </w:pPr>
      <w:r w:rsidRPr="00885596">
        <w:rPr>
          <w:rFonts w:ascii="Lucida Bright" w:hAnsi="Lucida Bright"/>
          <w:b/>
          <w:sz w:val="24"/>
          <w:szCs w:val="24"/>
        </w:rPr>
        <w:t>Startkoordinate</w:t>
      </w:r>
      <w:r w:rsidR="00885596">
        <w:rPr>
          <w:rFonts w:ascii="Lucida Bright" w:hAnsi="Lucida Bright"/>
          <w:sz w:val="24"/>
          <w:szCs w:val="24"/>
        </w:rPr>
        <w:t xml:space="preserve">: </w:t>
      </w:r>
      <w:r w:rsidR="00885596">
        <w:rPr>
          <w:rFonts w:ascii="Lucida Bright" w:hAnsi="Lucida Bright"/>
          <w:sz w:val="24"/>
          <w:szCs w:val="24"/>
        </w:rPr>
        <w:tab/>
        <w:t xml:space="preserve">47.223842,8.817279  – </w:t>
      </w:r>
      <w:r w:rsidRPr="00885596">
        <w:rPr>
          <w:rFonts w:ascii="Lucida Bright" w:hAnsi="Lucida Bright"/>
          <w:sz w:val="24"/>
          <w:szCs w:val="24"/>
        </w:rPr>
        <w:t>Hochschule Für Technik Rapperswil</w:t>
      </w:r>
    </w:p>
    <w:p w14:paraId="11660B22" w14:textId="1C43BAD7" w:rsidR="00703959" w:rsidRPr="00885596" w:rsidRDefault="00342D1B" w:rsidP="00C0772F">
      <w:pPr>
        <w:pStyle w:val="BodyText"/>
        <w:rPr>
          <w:rFonts w:ascii="Lucida Bright" w:hAnsi="Lucida Bright"/>
          <w:sz w:val="24"/>
          <w:szCs w:val="24"/>
        </w:rPr>
      </w:pPr>
      <w:r w:rsidRPr="00885596">
        <w:rPr>
          <w:rFonts w:ascii="Lucida Bright" w:hAnsi="Lucida Bright"/>
          <w:b/>
          <w:sz w:val="24"/>
          <w:szCs w:val="24"/>
        </w:rPr>
        <w:t>Zielkoordinate</w:t>
      </w:r>
      <w:r w:rsidRPr="00885596">
        <w:rPr>
          <w:rFonts w:ascii="Lucida Bright" w:hAnsi="Lucida Bright"/>
          <w:sz w:val="24"/>
          <w:szCs w:val="24"/>
        </w:rPr>
        <w:t xml:space="preserve">: </w:t>
      </w:r>
      <w:r w:rsidRPr="00885596">
        <w:rPr>
          <w:rFonts w:ascii="Lucida Bright" w:hAnsi="Lucida Bright"/>
          <w:sz w:val="24"/>
          <w:szCs w:val="24"/>
        </w:rPr>
        <w:tab/>
      </w:r>
      <w:r w:rsidR="00885596">
        <w:rPr>
          <w:rFonts w:ascii="Lucida Bright" w:hAnsi="Lucida Bright"/>
          <w:sz w:val="24"/>
          <w:szCs w:val="24"/>
        </w:rPr>
        <w:t xml:space="preserve">47.225474,8.815717  – </w:t>
      </w:r>
      <w:r w:rsidR="00703959" w:rsidRPr="00885596">
        <w:rPr>
          <w:rFonts w:ascii="Lucida Bright" w:hAnsi="Lucida Bright"/>
          <w:sz w:val="24"/>
          <w:szCs w:val="24"/>
        </w:rPr>
        <w:t>Fischmarktplatz Rapperswil</w:t>
      </w:r>
    </w:p>
    <w:p w14:paraId="6D6378A2" w14:textId="77777777" w:rsidR="00885596" w:rsidRDefault="00885596" w:rsidP="00C0772F">
      <w:pPr>
        <w:pStyle w:val="BodyText"/>
        <w:rPr>
          <w:rFonts w:ascii="Lucida Bright" w:hAnsi="Lucida Bright"/>
          <w:sz w:val="24"/>
          <w:szCs w:val="24"/>
        </w:rPr>
      </w:pPr>
    </w:p>
    <w:p w14:paraId="4B05818A" w14:textId="77777777" w:rsidR="00703959" w:rsidRPr="00885596" w:rsidRDefault="00703959" w:rsidP="00C0772F">
      <w:pPr>
        <w:pStyle w:val="BodyText"/>
        <w:rPr>
          <w:rFonts w:ascii="Lucida Bright" w:hAnsi="Lucida Bright"/>
          <w:sz w:val="24"/>
          <w:szCs w:val="24"/>
        </w:rPr>
      </w:pPr>
      <w:r w:rsidRPr="00885596">
        <w:rPr>
          <w:rFonts w:ascii="Lucida Bright" w:hAnsi="Lucida Bright"/>
          <w:sz w:val="24"/>
          <w:szCs w:val="24"/>
        </w:rPr>
        <w:t>Richtig wäre folgende Route:</w:t>
      </w:r>
    </w:p>
    <w:p w14:paraId="2D475BC2" w14:textId="77777777" w:rsidR="00703959" w:rsidRPr="00885596" w:rsidRDefault="00703959" w:rsidP="00C0772F">
      <w:pPr>
        <w:pStyle w:val="BodyText"/>
        <w:numPr>
          <w:ilvl w:val="0"/>
          <w:numId w:val="4"/>
        </w:numPr>
        <w:rPr>
          <w:rFonts w:ascii="Lucida Bright" w:hAnsi="Lucida Bright"/>
          <w:sz w:val="24"/>
          <w:szCs w:val="24"/>
        </w:rPr>
      </w:pPr>
      <w:r w:rsidRPr="00885596">
        <w:rPr>
          <w:rFonts w:ascii="Lucida Bright" w:hAnsi="Lucida Bright"/>
          <w:sz w:val="24"/>
          <w:szCs w:val="24"/>
        </w:rPr>
        <w:t>Nach Nordosten Richtung Rietstrasse</w:t>
      </w:r>
    </w:p>
    <w:p w14:paraId="2597E60A" w14:textId="77777777" w:rsidR="00703959" w:rsidRPr="00885596" w:rsidRDefault="00703959" w:rsidP="00C0772F">
      <w:pPr>
        <w:pStyle w:val="BodyText"/>
        <w:numPr>
          <w:ilvl w:val="0"/>
          <w:numId w:val="4"/>
        </w:numPr>
        <w:rPr>
          <w:rFonts w:ascii="Lucida Bright" w:hAnsi="Lucida Bright"/>
          <w:sz w:val="24"/>
          <w:szCs w:val="24"/>
        </w:rPr>
      </w:pPr>
      <w:r w:rsidRPr="00885596">
        <w:rPr>
          <w:rFonts w:ascii="Lucida Bright" w:hAnsi="Lucida Bright"/>
          <w:sz w:val="24"/>
          <w:szCs w:val="24"/>
        </w:rPr>
        <w:t>Durch die Fussgängerunterführung zum Bahnhofplatz gelangen</w:t>
      </w:r>
    </w:p>
    <w:p w14:paraId="4F60C8D3" w14:textId="77777777" w:rsidR="00703959" w:rsidRPr="00885596" w:rsidRDefault="00703959" w:rsidP="00C0772F">
      <w:pPr>
        <w:pStyle w:val="BodyText"/>
        <w:numPr>
          <w:ilvl w:val="0"/>
          <w:numId w:val="4"/>
        </w:numPr>
        <w:rPr>
          <w:rFonts w:ascii="Lucida Bright" w:hAnsi="Lucida Bright"/>
          <w:sz w:val="24"/>
          <w:szCs w:val="24"/>
        </w:rPr>
      </w:pPr>
      <w:r w:rsidRPr="00885596">
        <w:rPr>
          <w:rFonts w:ascii="Lucida Bright" w:hAnsi="Lucida Bright"/>
          <w:sz w:val="24"/>
          <w:szCs w:val="24"/>
        </w:rPr>
        <w:t xml:space="preserve">Auf dem Bahnhofplatz links zur Fussgängerunterführung gelangen </w:t>
      </w:r>
    </w:p>
    <w:p w14:paraId="4F053386" w14:textId="77777777" w:rsidR="00703959" w:rsidRPr="00885596" w:rsidRDefault="00703959" w:rsidP="00C0772F">
      <w:pPr>
        <w:pStyle w:val="BodyText"/>
        <w:numPr>
          <w:ilvl w:val="0"/>
          <w:numId w:val="4"/>
        </w:numPr>
        <w:rPr>
          <w:rFonts w:ascii="Lucida Bright" w:hAnsi="Lucida Bright"/>
          <w:sz w:val="24"/>
          <w:szCs w:val="24"/>
        </w:rPr>
      </w:pPr>
      <w:r w:rsidRPr="00885596">
        <w:rPr>
          <w:rFonts w:ascii="Lucida Bright" w:hAnsi="Lucida Bright"/>
          <w:sz w:val="24"/>
          <w:szCs w:val="24"/>
        </w:rPr>
        <w:t>Die Fussgängerunterführung durchqueren und nach links verlassen</w:t>
      </w:r>
    </w:p>
    <w:p w14:paraId="15967299" w14:textId="77777777" w:rsidR="00703959" w:rsidRPr="00885596" w:rsidRDefault="00703959" w:rsidP="00C0772F">
      <w:pPr>
        <w:pStyle w:val="BodyText"/>
        <w:numPr>
          <w:ilvl w:val="0"/>
          <w:numId w:val="4"/>
        </w:numPr>
        <w:rPr>
          <w:rFonts w:ascii="Lucida Bright" w:hAnsi="Lucida Bright"/>
          <w:sz w:val="24"/>
          <w:szCs w:val="24"/>
        </w:rPr>
      </w:pPr>
      <w:r w:rsidRPr="00885596">
        <w:rPr>
          <w:rFonts w:ascii="Lucida Bright" w:hAnsi="Lucida Bright"/>
          <w:sz w:val="24"/>
          <w:szCs w:val="24"/>
        </w:rPr>
        <w:t>Rechts Abbiegen</w:t>
      </w:r>
    </w:p>
    <w:p w14:paraId="47B72608" w14:textId="77777777" w:rsidR="00703959" w:rsidRPr="00885596" w:rsidRDefault="00703959" w:rsidP="00C0772F">
      <w:pPr>
        <w:pStyle w:val="BodyText"/>
        <w:numPr>
          <w:ilvl w:val="0"/>
          <w:numId w:val="4"/>
        </w:numPr>
        <w:rPr>
          <w:rFonts w:ascii="Lucida Bright" w:hAnsi="Lucida Bright"/>
          <w:sz w:val="24"/>
          <w:szCs w:val="24"/>
        </w:rPr>
      </w:pPr>
      <w:r w:rsidRPr="00885596">
        <w:rPr>
          <w:rFonts w:ascii="Lucida Bright" w:hAnsi="Lucida Bright"/>
          <w:sz w:val="24"/>
          <w:szCs w:val="24"/>
        </w:rPr>
        <w:t>Ziel erreicht</w:t>
      </w:r>
    </w:p>
    <w:p w14:paraId="583AE190" w14:textId="77777777" w:rsidR="00703959" w:rsidRPr="00885596" w:rsidRDefault="00703959" w:rsidP="00C0772F"/>
    <w:p w14:paraId="65EC374A" w14:textId="77777777" w:rsidR="00703959" w:rsidRPr="00885596" w:rsidRDefault="00703959" w:rsidP="00C0772F">
      <w:r w:rsidRPr="00885596">
        <w:t>Im nächsten Abschnitt werden nun die einzelnen Dienste und deren Fussgängernavigation für diese Route dokumentiert.</w:t>
      </w:r>
    </w:p>
    <w:p w14:paraId="3211F3E4" w14:textId="77777777" w:rsidR="00703959" w:rsidRPr="00423D5F" w:rsidRDefault="00703959" w:rsidP="00C0772F"/>
    <w:p w14:paraId="75C63BC8" w14:textId="77777777" w:rsidR="00703959" w:rsidRPr="00423D5F" w:rsidRDefault="00703959" w:rsidP="00C0772F">
      <w:pPr>
        <w:rPr>
          <w:rFonts w:eastAsiaTheme="majorEastAsia"/>
        </w:rPr>
      </w:pPr>
    </w:p>
    <w:p w14:paraId="50F04C36" w14:textId="77777777" w:rsidR="00703959" w:rsidRPr="00423D5F" w:rsidRDefault="00703959" w:rsidP="00C0772F">
      <w:pPr>
        <w:rPr>
          <w:rFonts w:eastAsiaTheme="majorEastAsia" w:cstheme="majorBidi"/>
          <w:color w:val="93A299" w:themeColor="accent1"/>
        </w:rPr>
      </w:pPr>
      <w:r w:rsidRPr="00423D5F">
        <w:br w:type="page"/>
      </w:r>
    </w:p>
    <w:p w14:paraId="2DA88477" w14:textId="77777777" w:rsidR="00703959" w:rsidRPr="00423D5F" w:rsidRDefault="00703959" w:rsidP="00C0772F">
      <w:pPr>
        <w:pStyle w:val="Heading5"/>
      </w:pPr>
      <w:r w:rsidRPr="00423D5F">
        <w:lastRenderedPageBreak/>
        <w:t>Google Directions API</w:t>
      </w:r>
    </w:p>
    <w:p w14:paraId="34EEA2B2" w14:textId="0DE97A01" w:rsidR="00703959" w:rsidRPr="00423D5F" w:rsidRDefault="00703959" w:rsidP="00AB5F56">
      <w:pPr>
        <w:spacing w:after="0"/>
      </w:pPr>
      <w:r w:rsidRPr="00423D5F">
        <w:t xml:space="preserve">Dies ist der Routing-Dienst von Google, welcher auch für GoogleMaps </w:t>
      </w:r>
      <w:sdt>
        <w:sdtPr>
          <w:id w:val="854153602"/>
          <w:citation/>
        </w:sdtPr>
        <w:sdtContent>
          <w:r w:rsidR="00AB5F56">
            <w:fldChar w:fldCharType="begin"/>
          </w:r>
          <w:r w:rsidR="00AB5F56">
            <w:instrText xml:space="preserve"> CITATION Goo13 \l 2055 </w:instrText>
          </w:r>
          <w:r w:rsidR="00AB5F56">
            <w:fldChar w:fldCharType="separate"/>
          </w:r>
          <w:r w:rsidR="00AB5F56">
            <w:rPr>
              <w:noProof/>
            </w:rPr>
            <w:t>[3]</w:t>
          </w:r>
          <w:r w:rsidR="00AB5F56">
            <w:fldChar w:fldCharType="end"/>
          </w:r>
        </w:sdtContent>
      </w:sdt>
      <w:r w:rsidR="00AB5F56">
        <w:t xml:space="preserve"> </w:t>
      </w:r>
      <w:r w:rsidRPr="00423D5F">
        <w:t>verwendet wird, wenn man dort Routing-Abfragen macht.</w:t>
      </w:r>
    </w:p>
    <w:p w14:paraId="41E45BDC" w14:textId="6CFB60E6" w:rsidR="00703959" w:rsidRPr="00AB5F56" w:rsidRDefault="00703959" w:rsidP="00C0772F"/>
    <w:tbl>
      <w:tblPr>
        <w:tblStyle w:val="EinfacheTabelle21"/>
        <w:tblW w:w="9321" w:type="dxa"/>
        <w:tblLayout w:type="fixed"/>
        <w:tblLook w:val="04A0" w:firstRow="1" w:lastRow="0" w:firstColumn="1" w:lastColumn="0" w:noHBand="0" w:noVBand="1"/>
      </w:tblPr>
      <w:tblGrid>
        <w:gridCol w:w="4077"/>
        <w:gridCol w:w="5244"/>
      </w:tblGrid>
      <w:tr w:rsidR="00703959" w:rsidRPr="00885596" w14:paraId="1C49B616" w14:textId="77777777" w:rsidTr="00885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right w:val="single" w:sz="4" w:space="0" w:color="auto"/>
            </w:tcBorders>
          </w:tcPr>
          <w:p w14:paraId="7D94E9EF" w14:textId="77777777" w:rsidR="00703959" w:rsidRPr="00885596" w:rsidRDefault="00703959" w:rsidP="00885596">
            <w:pPr>
              <w:jc w:val="left"/>
              <w:rPr>
                <w:sz w:val="22"/>
                <w:szCs w:val="22"/>
              </w:rPr>
            </w:pPr>
            <w:r w:rsidRPr="00885596">
              <w:rPr>
                <w:sz w:val="22"/>
                <w:szCs w:val="22"/>
              </w:rPr>
              <w:t>Routenbeschreibung</w:t>
            </w:r>
          </w:p>
        </w:tc>
        <w:tc>
          <w:tcPr>
            <w:tcW w:w="5244" w:type="dxa"/>
            <w:tcBorders>
              <w:top w:val="nil"/>
              <w:left w:val="single" w:sz="4" w:space="0" w:color="auto"/>
            </w:tcBorders>
          </w:tcPr>
          <w:p w14:paraId="54DF799F" w14:textId="77777777" w:rsidR="00703959" w:rsidRPr="00885596" w:rsidRDefault="00703959" w:rsidP="00885596">
            <w:pPr>
              <w:cnfStyle w:val="100000000000" w:firstRow="1" w:lastRow="0" w:firstColumn="0" w:lastColumn="0" w:oddVBand="0" w:evenVBand="0" w:oddHBand="0" w:evenHBand="0" w:firstRowFirstColumn="0" w:firstRowLastColumn="0" w:lastRowFirstColumn="0" w:lastRowLastColumn="0"/>
              <w:rPr>
                <w:sz w:val="22"/>
                <w:szCs w:val="22"/>
              </w:rPr>
            </w:pPr>
            <w:r w:rsidRPr="00885596">
              <w:rPr>
                <w:sz w:val="22"/>
                <w:szCs w:val="22"/>
              </w:rPr>
              <w:t>Abbildung</w:t>
            </w:r>
          </w:p>
        </w:tc>
      </w:tr>
      <w:tr w:rsidR="00703959" w:rsidRPr="00885596" w14:paraId="4D5D218C" w14:textId="77777777" w:rsidTr="004A15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bottom w:val="nil"/>
              <w:right w:val="single" w:sz="4" w:space="0" w:color="auto"/>
            </w:tcBorders>
          </w:tcPr>
          <w:p w14:paraId="52DB1DFE" w14:textId="77777777" w:rsidR="00703959" w:rsidRPr="00885596" w:rsidRDefault="00703959" w:rsidP="00F10BEC">
            <w:pPr>
              <w:spacing w:before="240"/>
              <w:jc w:val="left"/>
              <w:rPr>
                <w:b w:val="0"/>
                <w:sz w:val="22"/>
                <w:szCs w:val="22"/>
              </w:rPr>
            </w:pPr>
            <w:r w:rsidRPr="00885596">
              <w:rPr>
                <w:b w:val="0"/>
                <w:sz w:val="22"/>
                <w:szCs w:val="22"/>
              </w:rPr>
              <w:t>1. Nach Nordosten Richtung  Rietstrasse 22 m</w:t>
            </w:r>
          </w:p>
          <w:p w14:paraId="3B1A755C" w14:textId="77777777" w:rsidR="00703959" w:rsidRPr="00885596" w:rsidRDefault="00703959" w:rsidP="00F10BEC">
            <w:pPr>
              <w:spacing w:before="240"/>
              <w:jc w:val="left"/>
              <w:rPr>
                <w:b w:val="0"/>
                <w:sz w:val="22"/>
                <w:szCs w:val="22"/>
              </w:rPr>
            </w:pPr>
            <w:r w:rsidRPr="00885596">
              <w:rPr>
                <w:b w:val="0"/>
                <w:sz w:val="22"/>
                <w:szCs w:val="22"/>
              </w:rPr>
              <w:t>2. Bei Rietstrasse links abbiegen</w:t>
            </w:r>
            <w:r w:rsidRPr="00885596">
              <w:rPr>
                <w:b w:val="0"/>
                <w:sz w:val="22"/>
                <w:szCs w:val="22"/>
              </w:rPr>
              <w:br/>
              <w:t>130 m</w:t>
            </w:r>
          </w:p>
          <w:p w14:paraId="01152D55" w14:textId="77777777" w:rsidR="00703959" w:rsidRPr="00885596" w:rsidRDefault="00703959" w:rsidP="00F10BEC">
            <w:pPr>
              <w:spacing w:before="240"/>
              <w:jc w:val="left"/>
              <w:rPr>
                <w:b w:val="0"/>
                <w:sz w:val="22"/>
                <w:szCs w:val="22"/>
              </w:rPr>
            </w:pPr>
            <w:r w:rsidRPr="00885596">
              <w:rPr>
                <w:b w:val="0"/>
                <w:sz w:val="22"/>
                <w:szCs w:val="22"/>
              </w:rPr>
              <w:t>3. Links abbiegen auf Bahnhofplatz</w:t>
            </w:r>
            <w:r w:rsidRPr="00885596">
              <w:rPr>
                <w:b w:val="0"/>
                <w:sz w:val="22"/>
                <w:szCs w:val="22"/>
              </w:rPr>
              <w:br/>
              <w:t>78 m</w:t>
            </w:r>
          </w:p>
          <w:p w14:paraId="2478C05E" w14:textId="77777777" w:rsidR="00703959" w:rsidRPr="00885596" w:rsidRDefault="00703959" w:rsidP="00F10BEC">
            <w:pPr>
              <w:spacing w:before="240"/>
              <w:jc w:val="left"/>
              <w:rPr>
                <w:b w:val="0"/>
                <w:sz w:val="22"/>
                <w:szCs w:val="22"/>
              </w:rPr>
            </w:pPr>
            <w:r w:rsidRPr="00885596">
              <w:rPr>
                <w:b w:val="0"/>
                <w:sz w:val="22"/>
                <w:szCs w:val="22"/>
              </w:rPr>
              <w:t>4.Links abbiegen auf Untere Bahnhofstrasse/Route 8</w:t>
            </w:r>
            <w:r w:rsidRPr="00885596">
              <w:rPr>
                <w:b w:val="0"/>
                <w:sz w:val="22"/>
                <w:szCs w:val="22"/>
              </w:rPr>
              <w:br/>
              <w:t>27 m</w:t>
            </w:r>
          </w:p>
          <w:p w14:paraId="47788940" w14:textId="77777777" w:rsidR="00703959" w:rsidRPr="00885596" w:rsidRDefault="00703959" w:rsidP="00F10BEC">
            <w:pPr>
              <w:spacing w:before="240"/>
              <w:jc w:val="left"/>
              <w:rPr>
                <w:b w:val="0"/>
                <w:sz w:val="22"/>
                <w:szCs w:val="22"/>
              </w:rPr>
            </w:pPr>
            <w:r w:rsidRPr="00885596">
              <w:rPr>
                <w:b w:val="0"/>
                <w:sz w:val="22"/>
                <w:szCs w:val="22"/>
              </w:rPr>
              <w:t>5. Rechts abbiegen</w:t>
            </w:r>
            <w:r w:rsidRPr="00885596">
              <w:rPr>
                <w:b w:val="0"/>
                <w:sz w:val="22"/>
                <w:szCs w:val="22"/>
              </w:rPr>
              <w:br/>
              <w:t>44 m</w:t>
            </w:r>
          </w:p>
          <w:p w14:paraId="76363CF1" w14:textId="77777777" w:rsidR="00703959" w:rsidRPr="00885596" w:rsidRDefault="00703959" w:rsidP="00F10BEC">
            <w:pPr>
              <w:spacing w:before="240"/>
              <w:jc w:val="left"/>
              <w:rPr>
                <w:b w:val="0"/>
                <w:sz w:val="22"/>
                <w:szCs w:val="22"/>
              </w:rPr>
            </w:pPr>
            <w:r w:rsidRPr="00885596">
              <w:rPr>
                <w:b w:val="0"/>
                <w:sz w:val="22"/>
                <w:szCs w:val="22"/>
              </w:rPr>
              <w:t>Ziel erreicht</w:t>
            </w:r>
            <w:r w:rsidR="00C67B6C" w:rsidRPr="00885596">
              <w:rPr>
                <w:b w:val="0"/>
                <w:sz w:val="22"/>
                <w:szCs w:val="22"/>
              </w:rPr>
              <w:t>.</w:t>
            </w:r>
            <w:r w:rsidRPr="00885596">
              <w:rPr>
                <w:b w:val="0"/>
                <w:sz w:val="22"/>
                <w:szCs w:val="22"/>
              </w:rPr>
              <w:tab/>
            </w:r>
          </w:p>
        </w:tc>
        <w:tc>
          <w:tcPr>
            <w:tcW w:w="5244" w:type="dxa"/>
            <w:tcBorders>
              <w:left w:val="single" w:sz="4" w:space="0" w:color="auto"/>
              <w:bottom w:val="nil"/>
            </w:tcBorders>
          </w:tcPr>
          <w:p w14:paraId="19CCE63C" w14:textId="77777777" w:rsidR="00703959" w:rsidRPr="00885596" w:rsidRDefault="00703959" w:rsidP="00885596">
            <w:pPr>
              <w:spacing w:before="240"/>
              <w:jc w:val="center"/>
              <w:cnfStyle w:val="000000100000" w:firstRow="0" w:lastRow="0" w:firstColumn="0" w:lastColumn="0" w:oddVBand="0" w:evenVBand="0" w:oddHBand="1" w:evenHBand="0" w:firstRowFirstColumn="0" w:firstRowLastColumn="0" w:lastRowFirstColumn="0" w:lastRowLastColumn="0"/>
              <w:rPr>
                <w:sz w:val="22"/>
                <w:szCs w:val="22"/>
              </w:rPr>
            </w:pPr>
            <w:r w:rsidRPr="00885596">
              <w:rPr>
                <w:noProof/>
                <w:sz w:val="22"/>
                <w:szCs w:val="22"/>
                <w:lang w:eastAsia="de-CH"/>
              </w:rPr>
              <w:drawing>
                <wp:inline distT="0" distB="0" distL="0" distR="0" wp14:anchorId="1FE5912A" wp14:editId="54AEBD77">
                  <wp:extent cx="2937903" cy="3605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5762" t="5653" b="10747"/>
                          <a:stretch/>
                        </pic:blipFill>
                        <pic:spPr bwMode="auto">
                          <a:xfrm>
                            <a:off x="0" y="0"/>
                            <a:ext cx="2951331" cy="3621502"/>
                          </a:xfrm>
                          <a:prstGeom prst="rect">
                            <a:avLst/>
                          </a:prstGeom>
                          <a:ln>
                            <a:noFill/>
                          </a:ln>
                          <a:extLst>
                            <a:ext uri="{53640926-AAD7-44D8-BBD7-CCE9431645EC}">
                              <a14:shadowObscured xmlns:a14="http://schemas.microsoft.com/office/drawing/2010/main"/>
                            </a:ext>
                          </a:extLst>
                        </pic:spPr>
                      </pic:pic>
                    </a:graphicData>
                  </a:graphic>
                </wp:inline>
              </w:drawing>
            </w:r>
          </w:p>
          <w:p w14:paraId="64A948DD" w14:textId="77777777" w:rsidR="00703959" w:rsidRPr="00885596" w:rsidRDefault="00703959" w:rsidP="00885596">
            <w:pPr>
              <w:pStyle w:val="Caption"/>
              <w:cnfStyle w:val="000000100000" w:firstRow="0" w:lastRow="0" w:firstColumn="0" w:lastColumn="0" w:oddVBand="0" w:evenVBand="0" w:oddHBand="1" w:evenHBand="0" w:firstRowFirstColumn="0" w:firstRowLastColumn="0" w:lastRowFirstColumn="0" w:lastRowLastColumn="0"/>
            </w:pPr>
            <w:r w:rsidRPr="00885596">
              <w:t xml:space="preserve"> </w:t>
            </w:r>
            <w:bookmarkStart w:id="67" w:name="_Toc374994703"/>
            <w:bookmarkStart w:id="68" w:name="_Toc375047283"/>
            <w:bookmarkStart w:id="69" w:name="_Toc375131317"/>
            <w:bookmarkStart w:id="70" w:name="_Toc375132735"/>
            <w:r w:rsidRPr="00885596">
              <w:t xml:space="preserve">Abbildung </w:t>
            </w:r>
            <w:r w:rsidRPr="00885596">
              <w:fldChar w:fldCharType="begin"/>
            </w:r>
            <w:r w:rsidRPr="00885596">
              <w:instrText xml:space="preserve"> SEQ Abbildung \* ARABIC </w:instrText>
            </w:r>
            <w:r w:rsidRPr="00885596">
              <w:fldChar w:fldCharType="separate"/>
            </w:r>
            <w:r w:rsidR="006B5FC1" w:rsidRPr="00885596">
              <w:t>14</w:t>
            </w:r>
            <w:r w:rsidRPr="00885596">
              <w:fldChar w:fldCharType="end"/>
            </w:r>
            <w:r w:rsidRPr="00885596">
              <w:t xml:space="preserve"> - Routenansicht Google </w:t>
            </w:r>
            <w:proofErr w:type="spellStart"/>
            <w:r w:rsidRPr="00885596">
              <w:t>Maps</w:t>
            </w:r>
            <w:bookmarkEnd w:id="67"/>
            <w:bookmarkEnd w:id="68"/>
            <w:bookmarkEnd w:id="69"/>
            <w:bookmarkEnd w:id="70"/>
            <w:proofErr w:type="spellEnd"/>
          </w:p>
        </w:tc>
      </w:tr>
      <w:tr w:rsidR="00703959" w:rsidRPr="004A15C7" w14:paraId="1BC441ED" w14:textId="77777777" w:rsidTr="004A15C7">
        <w:tc>
          <w:tcPr>
            <w:cnfStyle w:val="001000000000" w:firstRow="0" w:lastRow="0" w:firstColumn="1" w:lastColumn="0" w:oddVBand="0" w:evenVBand="0" w:oddHBand="0" w:evenHBand="0" w:firstRowFirstColumn="0" w:firstRowLastColumn="0" w:lastRowFirstColumn="0" w:lastRowLastColumn="0"/>
            <w:tcW w:w="9321" w:type="dxa"/>
            <w:gridSpan w:val="2"/>
            <w:tcBorders>
              <w:top w:val="nil"/>
              <w:bottom w:val="nil"/>
            </w:tcBorders>
          </w:tcPr>
          <w:p w14:paraId="08DCDAD8" w14:textId="77777777" w:rsidR="00703959" w:rsidRPr="004A15C7" w:rsidRDefault="00703959" w:rsidP="00260B36">
            <w:pPr>
              <w:spacing w:before="240"/>
              <w:rPr>
                <w:noProof/>
                <w:lang w:eastAsia="de-CH"/>
              </w:rPr>
            </w:pPr>
            <w:r w:rsidRPr="004A15C7">
              <w:t>Fazit</w:t>
            </w:r>
          </w:p>
        </w:tc>
      </w:tr>
      <w:tr w:rsidR="00703959" w:rsidRPr="004A15C7" w14:paraId="533864D5" w14:textId="77777777" w:rsidTr="004A15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1" w:type="dxa"/>
            <w:gridSpan w:val="2"/>
            <w:tcBorders>
              <w:top w:val="nil"/>
              <w:bottom w:val="nil"/>
            </w:tcBorders>
          </w:tcPr>
          <w:p w14:paraId="5321D014" w14:textId="56796493" w:rsidR="00C67B6C" w:rsidRPr="004A15C7" w:rsidRDefault="00703959" w:rsidP="00885596">
            <w:pPr>
              <w:rPr>
                <w:b w:val="0"/>
                <w:noProof/>
                <w:lang w:eastAsia="de-CH"/>
              </w:rPr>
            </w:pPr>
            <w:r w:rsidRPr="004A15C7">
              <w:rPr>
                <w:b w:val="0"/>
                <w:noProof/>
                <w:lang w:eastAsia="de-CH"/>
              </w:rPr>
              <w:t>Die Fussgängerunterführungen zwischen 1 und 2, sowie zwischen 3 und 4 werden mit keinem Wort erwähnt. Obwohl diese in der Datenbank so hinter</w:t>
            </w:r>
            <w:r w:rsidR="004A15C7">
              <w:rPr>
                <w:b w:val="0"/>
                <w:noProof/>
                <w:lang w:eastAsia="de-CH"/>
              </w:rPr>
              <w:softHyphen/>
            </w:r>
            <w:r w:rsidRPr="004A15C7">
              <w:rPr>
                <w:b w:val="0"/>
                <w:noProof/>
                <w:lang w:eastAsia="de-CH"/>
              </w:rPr>
              <w:t>legt sind. Für eine blinde oder sehbehinderte Person ist diese Navigation nicht zu gebrauchen.</w:t>
            </w:r>
          </w:p>
        </w:tc>
      </w:tr>
    </w:tbl>
    <w:p w14:paraId="358129DA" w14:textId="77777777" w:rsidR="00703959" w:rsidRPr="00423D5F" w:rsidRDefault="00703959" w:rsidP="00C0772F"/>
    <w:p w14:paraId="372F6E4E" w14:textId="77777777" w:rsidR="00703959" w:rsidRPr="00423D5F" w:rsidRDefault="00703959" w:rsidP="00C0772F">
      <w:r w:rsidRPr="00423D5F">
        <w:br w:type="page"/>
      </w:r>
    </w:p>
    <w:p w14:paraId="31A78592" w14:textId="77777777" w:rsidR="00703959" w:rsidRPr="00423D5F" w:rsidRDefault="00703959" w:rsidP="00C0772F">
      <w:pPr>
        <w:pStyle w:val="Heading5"/>
      </w:pPr>
      <w:r w:rsidRPr="00423D5F">
        <w:lastRenderedPageBreak/>
        <w:t>OSMR</w:t>
      </w:r>
    </w:p>
    <w:p w14:paraId="02BC06B6" w14:textId="22A08AD1" w:rsidR="00703959" w:rsidRPr="00423D5F" w:rsidRDefault="00703959" w:rsidP="00AB5F56">
      <w:pPr>
        <w:spacing w:after="0"/>
      </w:pPr>
      <w:r w:rsidRPr="00423D5F">
        <w:t xml:space="preserve">Dies ist der </w:t>
      </w:r>
      <w:r w:rsidR="009C69A9" w:rsidRPr="00423D5F">
        <w:t>Dienst</w:t>
      </w:r>
      <w:r w:rsidRPr="00423D5F">
        <w:t xml:space="preserve"> Open</w:t>
      </w:r>
      <w:r w:rsidR="00AB5F56">
        <w:t xml:space="preserve"> </w:t>
      </w:r>
      <w:r w:rsidRPr="00423D5F">
        <w:t>Route</w:t>
      </w:r>
      <w:r w:rsidR="00AB5F56">
        <w:t xml:space="preserve"> </w:t>
      </w:r>
      <w:r w:rsidRPr="00423D5F">
        <w:t>Service</w:t>
      </w:r>
      <w:sdt>
        <w:sdtPr>
          <w:id w:val="-80763967"/>
          <w:citation/>
        </w:sdtPr>
        <w:sdtContent>
          <w:r w:rsidR="00AB5F56">
            <w:fldChar w:fldCharType="begin"/>
          </w:r>
          <w:r w:rsidR="00AB5F56">
            <w:instrText xml:space="preserve"> CITATION Uni13 \l 2055 </w:instrText>
          </w:r>
          <w:r w:rsidR="00AB5F56">
            <w:fldChar w:fldCharType="separate"/>
          </w:r>
          <w:r w:rsidR="00AB5F56">
            <w:rPr>
              <w:noProof/>
            </w:rPr>
            <w:t xml:space="preserve"> [4]</w:t>
          </w:r>
          <w:r w:rsidR="00AB5F56">
            <w:fldChar w:fldCharType="end"/>
          </w:r>
        </w:sdtContent>
      </w:sdt>
      <w:r w:rsidRPr="00423D5F">
        <w:t xml:space="preserve"> der Universität Heidelberg. Er basiert auf Open Street Map.</w:t>
      </w:r>
    </w:p>
    <w:p w14:paraId="025A3156" w14:textId="5B252CA1" w:rsidR="00703959" w:rsidRPr="00423D5F" w:rsidRDefault="00703959" w:rsidP="00C0772F"/>
    <w:tbl>
      <w:tblPr>
        <w:tblStyle w:val="TableGrid"/>
        <w:tblW w:w="9072" w:type="dxa"/>
        <w:tblInd w:w="108"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3936"/>
        <w:gridCol w:w="5136"/>
      </w:tblGrid>
      <w:tr w:rsidR="00703959" w:rsidRPr="00885596" w14:paraId="66163399" w14:textId="77777777" w:rsidTr="00743008">
        <w:tc>
          <w:tcPr>
            <w:tcW w:w="3936" w:type="dxa"/>
            <w:shd w:val="clear" w:color="auto" w:fill="auto"/>
          </w:tcPr>
          <w:p w14:paraId="4002B801" w14:textId="77777777" w:rsidR="00703959" w:rsidRPr="00885596" w:rsidRDefault="00703959" w:rsidP="00C0772F">
            <w:pPr>
              <w:pStyle w:val="BodyText"/>
              <w:rPr>
                <w:rFonts w:ascii="Lucida Bright" w:hAnsi="Lucida Bright"/>
                <w:b/>
                <w:sz w:val="22"/>
                <w:szCs w:val="22"/>
              </w:rPr>
            </w:pPr>
            <w:r w:rsidRPr="00885596">
              <w:rPr>
                <w:rFonts w:ascii="Lucida Bright" w:hAnsi="Lucida Bright"/>
                <w:b/>
                <w:sz w:val="22"/>
                <w:szCs w:val="22"/>
              </w:rPr>
              <w:t>Routenbeschreibung</w:t>
            </w:r>
          </w:p>
        </w:tc>
        <w:tc>
          <w:tcPr>
            <w:tcW w:w="5136" w:type="dxa"/>
            <w:shd w:val="clear" w:color="auto" w:fill="auto"/>
          </w:tcPr>
          <w:p w14:paraId="4359C638" w14:textId="77777777" w:rsidR="00703959" w:rsidRPr="00885596" w:rsidRDefault="00703959" w:rsidP="00C0772F">
            <w:pPr>
              <w:pStyle w:val="BodyText"/>
              <w:rPr>
                <w:rFonts w:ascii="Lucida Bright" w:hAnsi="Lucida Bright"/>
                <w:b/>
                <w:sz w:val="22"/>
                <w:szCs w:val="22"/>
              </w:rPr>
            </w:pPr>
            <w:r w:rsidRPr="00885596">
              <w:rPr>
                <w:rFonts w:ascii="Lucida Bright" w:hAnsi="Lucida Bright"/>
                <w:b/>
                <w:sz w:val="22"/>
                <w:szCs w:val="22"/>
              </w:rPr>
              <w:t>Abbildung</w:t>
            </w:r>
          </w:p>
        </w:tc>
      </w:tr>
      <w:tr w:rsidR="00703959" w:rsidRPr="00885596" w14:paraId="27F73876" w14:textId="77777777" w:rsidTr="004A15C7">
        <w:tc>
          <w:tcPr>
            <w:tcW w:w="3936" w:type="dxa"/>
            <w:tcBorders>
              <w:bottom w:val="nil"/>
            </w:tcBorders>
            <w:shd w:val="clear" w:color="auto" w:fill="auto"/>
          </w:tcPr>
          <w:p w14:paraId="7CC66BF0" w14:textId="77777777" w:rsidR="00703959" w:rsidRPr="00885596" w:rsidRDefault="00703959" w:rsidP="00F10BEC">
            <w:pPr>
              <w:pStyle w:val="BodyText"/>
              <w:numPr>
                <w:ilvl w:val="0"/>
                <w:numId w:val="9"/>
              </w:numPr>
              <w:spacing w:before="240"/>
              <w:ind w:left="318" w:hanging="284"/>
              <w:jc w:val="left"/>
              <w:rPr>
                <w:rFonts w:ascii="Lucida Bright" w:hAnsi="Lucida Bright"/>
                <w:sz w:val="22"/>
                <w:szCs w:val="22"/>
                <w:lang w:val="en-US"/>
              </w:rPr>
            </w:pPr>
            <w:r w:rsidRPr="00885596">
              <w:rPr>
                <w:rFonts w:ascii="Lucida Bright" w:hAnsi="Lucida Bright"/>
                <w:sz w:val="22"/>
                <w:szCs w:val="22"/>
                <w:lang w:val="en-US"/>
              </w:rPr>
              <w:t>Start (Northeast) auf no name</w:t>
            </w:r>
            <w:r w:rsidRPr="00885596">
              <w:rPr>
                <w:rFonts w:ascii="Lucida Bright" w:hAnsi="Lucida Bright"/>
                <w:sz w:val="22"/>
                <w:szCs w:val="22"/>
                <w:lang w:val="en-US"/>
              </w:rPr>
              <w:br/>
              <w:t>0.0 km (0.0 km)</w:t>
            </w:r>
          </w:p>
          <w:p w14:paraId="6327E3F3" w14:textId="77777777" w:rsidR="00703959" w:rsidRPr="00885596" w:rsidRDefault="00703959" w:rsidP="00F10BEC">
            <w:pPr>
              <w:pStyle w:val="BodyText"/>
              <w:numPr>
                <w:ilvl w:val="0"/>
                <w:numId w:val="9"/>
              </w:numPr>
              <w:spacing w:before="240"/>
              <w:ind w:left="318" w:hanging="284"/>
              <w:jc w:val="left"/>
              <w:rPr>
                <w:rFonts w:ascii="Lucida Bright" w:hAnsi="Lucida Bright"/>
                <w:sz w:val="22"/>
                <w:szCs w:val="22"/>
              </w:rPr>
            </w:pPr>
            <w:r w:rsidRPr="00885596">
              <w:rPr>
                <w:rFonts w:ascii="Lucida Bright" w:hAnsi="Lucida Bright"/>
                <w:sz w:val="22"/>
                <w:szCs w:val="22"/>
              </w:rPr>
              <w:t>Gehe links</w:t>
            </w:r>
            <w:r w:rsidRPr="00885596">
              <w:rPr>
                <w:rFonts w:ascii="Lucida Bright" w:hAnsi="Lucida Bright"/>
                <w:sz w:val="22"/>
                <w:szCs w:val="22"/>
              </w:rPr>
              <w:br/>
              <w:t>0.1 km (0.0 km)</w:t>
            </w:r>
          </w:p>
          <w:p w14:paraId="0C60D498" w14:textId="77777777" w:rsidR="00703959" w:rsidRPr="00885596" w:rsidRDefault="00703959" w:rsidP="00F10BEC">
            <w:pPr>
              <w:pStyle w:val="BodyText"/>
              <w:numPr>
                <w:ilvl w:val="0"/>
                <w:numId w:val="9"/>
              </w:numPr>
              <w:spacing w:before="240"/>
              <w:ind w:left="318" w:hanging="284"/>
              <w:jc w:val="left"/>
              <w:rPr>
                <w:rFonts w:ascii="Lucida Bright" w:hAnsi="Lucida Bright"/>
                <w:sz w:val="22"/>
                <w:szCs w:val="22"/>
              </w:rPr>
            </w:pPr>
            <w:r w:rsidRPr="00885596">
              <w:rPr>
                <w:rFonts w:ascii="Lucida Bright" w:hAnsi="Lucida Bright"/>
                <w:sz w:val="22"/>
                <w:szCs w:val="22"/>
              </w:rPr>
              <w:t>Gehe links</w:t>
            </w:r>
            <w:r w:rsidRPr="00885596">
              <w:rPr>
                <w:rFonts w:ascii="Lucida Bright" w:hAnsi="Lucida Bright"/>
                <w:sz w:val="22"/>
                <w:szCs w:val="22"/>
              </w:rPr>
              <w:tab/>
            </w:r>
            <w:r w:rsidRPr="00885596">
              <w:rPr>
                <w:rFonts w:ascii="Lucida Bright" w:hAnsi="Lucida Bright"/>
                <w:sz w:val="22"/>
                <w:szCs w:val="22"/>
              </w:rPr>
              <w:br/>
              <w:t>0.1 km (0.1 km)</w:t>
            </w:r>
          </w:p>
          <w:p w14:paraId="79C89399" w14:textId="77777777" w:rsidR="00703959" w:rsidRPr="00885596" w:rsidRDefault="00703959" w:rsidP="00F10BEC">
            <w:pPr>
              <w:pStyle w:val="BodyText"/>
              <w:numPr>
                <w:ilvl w:val="0"/>
                <w:numId w:val="9"/>
              </w:numPr>
              <w:spacing w:before="240"/>
              <w:ind w:left="318" w:hanging="284"/>
              <w:jc w:val="left"/>
              <w:rPr>
                <w:rFonts w:ascii="Lucida Bright" w:hAnsi="Lucida Bright"/>
                <w:sz w:val="22"/>
                <w:szCs w:val="22"/>
              </w:rPr>
            </w:pPr>
            <w:r w:rsidRPr="00885596">
              <w:rPr>
                <w:rFonts w:ascii="Lucida Bright" w:hAnsi="Lucida Bright"/>
                <w:sz w:val="22"/>
                <w:szCs w:val="22"/>
              </w:rPr>
              <w:t>Gehe rechts</w:t>
            </w:r>
            <w:r w:rsidRPr="00885596">
              <w:rPr>
                <w:rFonts w:ascii="Lucida Bright" w:hAnsi="Lucida Bright"/>
                <w:sz w:val="22"/>
                <w:szCs w:val="22"/>
              </w:rPr>
              <w:br/>
              <w:t>0.0 km (0.2 km)</w:t>
            </w:r>
          </w:p>
          <w:p w14:paraId="1ED34042" w14:textId="77777777" w:rsidR="00703959" w:rsidRPr="00885596" w:rsidRDefault="00703959" w:rsidP="00F10BEC">
            <w:pPr>
              <w:pStyle w:val="BodyText"/>
              <w:numPr>
                <w:ilvl w:val="0"/>
                <w:numId w:val="9"/>
              </w:numPr>
              <w:spacing w:before="240"/>
              <w:ind w:left="318" w:hanging="284"/>
              <w:jc w:val="left"/>
              <w:rPr>
                <w:rFonts w:ascii="Lucida Bright" w:hAnsi="Lucida Bright"/>
                <w:sz w:val="22"/>
                <w:szCs w:val="22"/>
              </w:rPr>
            </w:pPr>
            <w:r w:rsidRPr="00885596">
              <w:rPr>
                <w:rFonts w:ascii="Lucida Bright" w:hAnsi="Lucida Bright"/>
                <w:sz w:val="22"/>
                <w:szCs w:val="22"/>
              </w:rPr>
              <w:t>Gehe links</w:t>
            </w:r>
            <w:r w:rsidRPr="00885596">
              <w:rPr>
                <w:rFonts w:ascii="Lucida Bright" w:hAnsi="Lucida Bright"/>
                <w:sz w:val="22"/>
                <w:szCs w:val="22"/>
              </w:rPr>
              <w:tab/>
            </w:r>
            <w:r w:rsidRPr="00885596">
              <w:rPr>
                <w:rFonts w:ascii="Lucida Bright" w:hAnsi="Lucida Bright"/>
                <w:sz w:val="22"/>
                <w:szCs w:val="22"/>
              </w:rPr>
              <w:br/>
              <w:t>0.0 km (0.2 km)</w:t>
            </w:r>
          </w:p>
          <w:p w14:paraId="2954D834" w14:textId="77777777" w:rsidR="00703959" w:rsidRPr="00885596" w:rsidRDefault="00703959" w:rsidP="00F10BEC">
            <w:pPr>
              <w:pStyle w:val="BodyText"/>
              <w:numPr>
                <w:ilvl w:val="0"/>
                <w:numId w:val="9"/>
              </w:numPr>
              <w:spacing w:before="240"/>
              <w:ind w:left="318" w:hanging="284"/>
              <w:jc w:val="left"/>
              <w:rPr>
                <w:rFonts w:ascii="Lucida Bright" w:hAnsi="Lucida Bright"/>
                <w:sz w:val="22"/>
                <w:szCs w:val="22"/>
              </w:rPr>
            </w:pPr>
            <w:r w:rsidRPr="00885596">
              <w:rPr>
                <w:rFonts w:ascii="Lucida Bright" w:hAnsi="Lucida Bright"/>
                <w:sz w:val="22"/>
                <w:szCs w:val="22"/>
              </w:rPr>
              <w:t>Gehe rechts auf Fischmarktplatz</w:t>
            </w:r>
            <w:r w:rsidRPr="00885596">
              <w:rPr>
                <w:rFonts w:ascii="Lucida Bright" w:hAnsi="Lucida Bright"/>
                <w:sz w:val="22"/>
                <w:szCs w:val="22"/>
              </w:rPr>
              <w:br/>
              <w:t>0.1 km (0.2 km)</w:t>
            </w:r>
          </w:p>
          <w:p w14:paraId="36F70D85" w14:textId="77777777" w:rsidR="00703959" w:rsidRPr="00885596" w:rsidRDefault="00703959" w:rsidP="00F10BEC">
            <w:pPr>
              <w:pStyle w:val="BodyText"/>
              <w:numPr>
                <w:ilvl w:val="0"/>
                <w:numId w:val="9"/>
              </w:numPr>
              <w:spacing w:before="240"/>
              <w:ind w:left="318" w:hanging="284"/>
              <w:jc w:val="left"/>
              <w:rPr>
                <w:rFonts w:ascii="Lucida Bright" w:hAnsi="Lucida Bright"/>
                <w:sz w:val="22"/>
                <w:szCs w:val="22"/>
              </w:rPr>
            </w:pPr>
            <w:r w:rsidRPr="00885596">
              <w:rPr>
                <w:rFonts w:ascii="Lucida Bright" w:hAnsi="Lucida Bright"/>
                <w:sz w:val="22"/>
                <w:szCs w:val="22"/>
              </w:rPr>
              <w:t>Gehe links auf Fischmarktplatz</w:t>
            </w:r>
            <w:r w:rsidRPr="00885596">
              <w:rPr>
                <w:rFonts w:ascii="Lucida Bright" w:hAnsi="Lucida Bright"/>
                <w:sz w:val="22"/>
                <w:szCs w:val="22"/>
              </w:rPr>
              <w:br/>
              <w:t>0.0 km (0.3 km)</w:t>
            </w:r>
          </w:p>
          <w:p w14:paraId="3ECE7DDC" w14:textId="77777777" w:rsidR="00703959" w:rsidRPr="00885596" w:rsidRDefault="00703959" w:rsidP="00F10BEC">
            <w:pPr>
              <w:pStyle w:val="BodyText"/>
              <w:numPr>
                <w:ilvl w:val="0"/>
                <w:numId w:val="9"/>
              </w:numPr>
              <w:spacing w:before="240"/>
              <w:ind w:left="318" w:hanging="284"/>
              <w:jc w:val="left"/>
              <w:rPr>
                <w:rFonts w:ascii="Lucida Bright" w:hAnsi="Lucida Bright"/>
                <w:sz w:val="22"/>
                <w:szCs w:val="22"/>
              </w:rPr>
            </w:pPr>
            <w:r w:rsidRPr="00885596">
              <w:rPr>
                <w:rFonts w:ascii="Lucida Bright" w:hAnsi="Lucida Bright"/>
                <w:sz w:val="22"/>
                <w:szCs w:val="22"/>
              </w:rPr>
              <w:t>Gehe links - Ziel erreicht!</w:t>
            </w:r>
            <w:r w:rsidRPr="00885596">
              <w:rPr>
                <w:rFonts w:ascii="Lucida Bright" w:hAnsi="Lucida Bright"/>
                <w:sz w:val="22"/>
                <w:szCs w:val="22"/>
              </w:rPr>
              <w:tab/>
            </w:r>
            <w:r w:rsidRPr="00885596">
              <w:rPr>
                <w:rFonts w:ascii="Lucida Bright" w:hAnsi="Lucida Bright"/>
                <w:sz w:val="22"/>
                <w:szCs w:val="22"/>
              </w:rPr>
              <w:br/>
              <w:t>0.0 km (0.3 km)</w:t>
            </w:r>
          </w:p>
        </w:tc>
        <w:tc>
          <w:tcPr>
            <w:tcW w:w="5136" w:type="dxa"/>
            <w:tcBorders>
              <w:bottom w:val="nil"/>
            </w:tcBorders>
            <w:shd w:val="clear" w:color="auto" w:fill="auto"/>
          </w:tcPr>
          <w:p w14:paraId="12BF32E6" w14:textId="77777777" w:rsidR="00703959" w:rsidRPr="00885596" w:rsidRDefault="00703959" w:rsidP="00885596">
            <w:pPr>
              <w:pStyle w:val="BodyText"/>
              <w:spacing w:before="240"/>
              <w:rPr>
                <w:rFonts w:ascii="Lucida Bright" w:hAnsi="Lucida Bright"/>
                <w:sz w:val="22"/>
                <w:szCs w:val="22"/>
              </w:rPr>
            </w:pPr>
            <w:r w:rsidRPr="00885596">
              <w:rPr>
                <w:rFonts w:ascii="Lucida Bright" w:hAnsi="Lucida Bright"/>
                <w:noProof/>
                <w:sz w:val="22"/>
                <w:szCs w:val="22"/>
                <w:lang w:eastAsia="de-CH"/>
              </w:rPr>
              <w:drawing>
                <wp:inline distT="0" distB="0" distL="0" distR="0" wp14:anchorId="7C67B66D" wp14:editId="7D29BDE8">
                  <wp:extent cx="2981325" cy="3902330"/>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07681" cy="3936828"/>
                          </a:xfrm>
                          <a:prstGeom prst="rect">
                            <a:avLst/>
                          </a:prstGeom>
                        </pic:spPr>
                      </pic:pic>
                    </a:graphicData>
                  </a:graphic>
                </wp:inline>
              </w:drawing>
            </w:r>
          </w:p>
          <w:p w14:paraId="4C104A17" w14:textId="77777777" w:rsidR="00703959" w:rsidRPr="00885596" w:rsidRDefault="00703959" w:rsidP="00885596">
            <w:pPr>
              <w:pStyle w:val="Caption"/>
            </w:pPr>
            <w:bookmarkStart w:id="71" w:name="_Toc374994704"/>
            <w:bookmarkStart w:id="72" w:name="_Toc375047284"/>
            <w:bookmarkStart w:id="73" w:name="_Toc375131318"/>
            <w:bookmarkStart w:id="74" w:name="_Toc375132736"/>
            <w:r w:rsidRPr="00885596">
              <w:t xml:space="preserve">Abbildung </w:t>
            </w:r>
            <w:fldSimple w:instr=" SEQ Abbildung \* ARABIC ">
              <w:r w:rsidR="006B5FC1" w:rsidRPr="00885596">
                <w:t>15</w:t>
              </w:r>
            </w:fldSimple>
            <w:r w:rsidRPr="00885596">
              <w:t xml:space="preserve"> - Routenansicht  OSMR</w:t>
            </w:r>
            <w:bookmarkEnd w:id="71"/>
            <w:bookmarkEnd w:id="72"/>
            <w:bookmarkEnd w:id="73"/>
            <w:bookmarkEnd w:id="74"/>
          </w:p>
        </w:tc>
      </w:tr>
      <w:tr w:rsidR="00703959" w:rsidRPr="00885596" w14:paraId="28FF6727" w14:textId="77777777" w:rsidTr="004A15C7">
        <w:tc>
          <w:tcPr>
            <w:tcW w:w="9072" w:type="dxa"/>
            <w:gridSpan w:val="2"/>
            <w:tcBorders>
              <w:top w:val="nil"/>
              <w:bottom w:val="nil"/>
            </w:tcBorders>
            <w:shd w:val="clear" w:color="auto" w:fill="auto"/>
          </w:tcPr>
          <w:p w14:paraId="523DD41E" w14:textId="77777777" w:rsidR="00703959" w:rsidRPr="004A15C7" w:rsidRDefault="00703959" w:rsidP="00C0772F">
            <w:pPr>
              <w:pStyle w:val="BodyText"/>
              <w:rPr>
                <w:rFonts w:ascii="Lucida Bright" w:hAnsi="Lucida Bright"/>
                <w:b/>
                <w:noProof/>
                <w:sz w:val="24"/>
                <w:szCs w:val="24"/>
                <w:lang w:eastAsia="de-CH"/>
              </w:rPr>
            </w:pPr>
            <w:r w:rsidRPr="004A15C7">
              <w:rPr>
                <w:rFonts w:ascii="Lucida Bright" w:hAnsi="Lucida Bright"/>
                <w:b/>
                <w:sz w:val="24"/>
                <w:szCs w:val="24"/>
              </w:rPr>
              <w:t>Fazit</w:t>
            </w:r>
          </w:p>
        </w:tc>
      </w:tr>
      <w:tr w:rsidR="00703959" w:rsidRPr="00885596" w14:paraId="500A6512" w14:textId="77777777" w:rsidTr="004A15C7">
        <w:tc>
          <w:tcPr>
            <w:tcW w:w="9072" w:type="dxa"/>
            <w:gridSpan w:val="2"/>
            <w:tcBorders>
              <w:top w:val="nil"/>
              <w:bottom w:val="nil"/>
            </w:tcBorders>
            <w:shd w:val="clear" w:color="auto" w:fill="auto"/>
          </w:tcPr>
          <w:p w14:paraId="69251E5A" w14:textId="072F9795" w:rsidR="00703959" w:rsidRPr="004A15C7" w:rsidRDefault="00703959" w:rsidP="00C0772F">
            <w:pPr>
              <w:pStyle w:val="BodyText"/>
              <w:rPr>
                <w:rFonts w:ascii="Lucida Bright" w:hAnsi="Lucida Bright"/>
                <w:noProof/>
                <w:sz w:val="24"/>
                <w:szCs w:val="24"/>
                <w:lang w:eastAsia="de-CH"/>
              </w:rPr>
            </w:pPr>
            <w:r w:rsidRPr="004A15C7">
              <w:rPr>
                <w:rFonts w:ascii="Lucida Bright" w:hAnsi="Lucida Bright"/>
                <w:noProof/>
                <w:sz w:val="24"/>
                <w:szCs w:val="24"/>
                <w:lang w:eastAsia="de-CH"/>
              </w:rPr>
              <w:t xml:space="preserve">Die Route geht nicht den rot-gestrichelt eingezeichneten Fussgängerpfaden entlang. Die Fussgängerunterführungen sind </w:t>
            </w:r>
            <w:r w:rsidR="009C69A9" w:rsidRPr="004A15C7">
              <w:rPr>
                <w:rFonts w:ascii="Lucida Bright" w:hAnsi="Lucida Bright"/>
                <w:noProof/>
                <w:sz w:val="24"/>
                <w:szCs w:val="24"/>
                <w:lang w:eastAsia="de-CH"/>
              </w:rPr>
              <w:t>zwar</w:t>
            </w:r>
            <w:r w:rsidRPr="004A15C7">
              <w:rPr>
                <w:rFonts w:ascii="Lucida Bright" w:hAnsi="Lucida Bright"/>
                <w:noProof/>
                <w:sz w:val="24"/>
                <w:szCs w:val="24"/>
                <w:lang w:eastAsia="de-CH"/>
              </w:rPr>
              <w:t xml:space="preserve"> eingezeichnet, werden jedoch nicht erwähnt. Man könnte meinen, man müsse über die Gleise und über die stark befahrene Strasse laufen (die an diesem Ort keine Fussgängerstreifen hat). Auch auffällig ist der letzte Abschnitt. Der Fischmarktplatz ist ein autofreier Platz, es ist nicht nötig, immer den Häusern entlang einen Bogen bis zum Ziel zu machen.</w:t>
            </w:r>
          </w:p>
        </w:tc>
      </w:tr>
    </w:tbl>
    <w:p w14:paraId="39D43F7A" w14:textId="77777777" w:rsidR="00703959" w:rsidRPr="00423D5F" w:rsidRDefault="00703959" w:rsidP="00C0772F"/>
    <w:p w14:paraId="1E94004B" w14:textId="77777777" w:rsidR="00703959" w:rsidRPr="00423D5F" w:rsidRDefault="00703959" w:rsidP="00C0772F">
      <w:pPr>
        <w:rPr>
          <w:rFonts w:eastAsiaTheme="majorEastAsia" w:cstheme="majorBidi"/>
          <w:color w:val="93A299" w:themeColor="accent1"/>
        </w:rPr>
      </w:pPr>
      <w:r w:rsidRPr="00423D5F">
        <w:br w:type="page"/>
      </w:r>
    </w:p>
    <w:p w14:paraId="2EDBEFF9" w14:textId="77777777" w:rsidR="00703959" w:rsidRPr="00423D5F" w:rsidRDefault="00703959" w:rsidP="00C0772F">
      <w:pPr>
        <w:pStyle w:val="Heading5"/>
      </w:pPr>
      <w:r w:rsidRPr="00423D5F">
        <w:lastRenderedPageBreak/>
        <w:t>OSRM</w:t>
      </w:r>
    </w:p>
    <w:p w14:paraId="4691FC2C" w14:textId="5174D8D3" w:rsidR="00703959" w:rsidRPr="00423D5F" w:rsidRDefault="00703959" w:rsidP="00C0772F">
      <w:r w:rsidRPr="00423D5F">
        <w:t xml:space="preserve">Dies ist der Dienst, welcher unter routing.osm.ch zur Verfügung steht. Der Dienst basiert auf Open Street Map Daten. Er steht nur in der Schweiz zur Verfügung. </w:t>
      </w:r>
    </w:p>
    <w:tbl>
      <w:tblPr>
        <w:tblStyle w:val="TableGrid"/>
        <w:tblW w:w="907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36"/>
        <w:gridCol w:w="5136"/>
      </w:tblGrid>
      <w:tr w:rsidR="00703959" w:rsidRPr="00885596" w14:paraId="6915DB0A" w14:textId="77777777" w:rsidTr="00791102">
        <w:tc>
          <w:tcPr>
            <w:tcW w:w="3936" w:type="dxa"/>
            <w:tcBorders>
              <w:bottom w:val="single" w:sz="4" w:space="0" w:color="7F7F7F" w:themeColor="text1" w:themeTint="80"/>
              <w:right w:val="single" w:sz="4" w:space="0" w:color="7F7F7F" w:themeColor="text1" w:themeTint="80"/>
            </w:tcBorders>
            <w:shd w:val="clear" w:color="auto" w:fill="auto"/>
          </w:tcPr>
          <w:p w14:paraId="69840038" w14:textId="77777777" w:rsidR="00703959" w:rsidRPr="004A15C7" w:rsidRDefault="00703959" w:rsidP="00260B36">
            <w:pPr>
              <w:pStyle w:val="BodyText"/>
              <w:ind w:left="-108"/>
              <w:rPr>
                <w:rFonts w:ascii="Lucida Bright" w:hAnsi="Lucida Bright"/>
                <w:b/>
                <w:sz w:val="22"/>
                <w:szCs w:val="22"/>
              </w:rPr>
            </w:pPr>
            <w:r w:rsidRPr="004A15C7">
              <w:rPr>
                <w:rFonts w:ascii="Lucida Bright" w:hAnsi="Lucida Bright"/>
                <w:b/>
                <w:sz w:val="22"/>
                <w:szCs w:val="22"/>
              </w:rPr>
              <w:t>Routenbeschreibung</w:t>
            </w:r>
          </w:p>
        </w:tc>
        <w:tc>
          <w:tcPr>
            <w:tcW w:w="5136" w:type="dxa"/>
            <w:tcBorders>
              <w:left w:val="single" w:sz="4" w:space="0" w:color="7F7F7F" w:themeColor="text1" w:themeTint="80"/>
              <w:bottom w:val="single" w:sz="4" w:space="0" w:color="7F7F7F" w:themeColor="text1" w:themeTint="80"/>
            </w:tcBorders>
            <w:shd w:val="clear" w:color="auto" w:fill="auto"/>
          </w:tcPr>
          <w:p w14:paraId="08095531" w14:textId="77777777" w:rsidR="00703959" w:rsidRPr="004A15C7" w:rsidRDefault="00703959" w:rsidP="00C0772F">
            <w:pPr>
              <w:pStyle w:val="BodyText"/>
              <w:rPr>
                <w:rFonts w:ascii="Lucida Bright" w:hAnsi="Lucida Bright"/>
                <w:b/>
                <w:sz w:val="22"/>
                <w:szCs w:val="22"/>
              </w:rPr>
            </w:pPr>
            <w:r w:rsidRPr="004A15C7">
              <w:rPr>
                <w:rFonts w:ascii="Lucida Bright" w:hAnsi="Lucida Bright"/>
                <w:b/>
                <w:sz w:val="22"/>
                <w:szCs w:val="22"/>
              </w:rPr>
              <w:t>Abbildung</w:t>
            </w:r>
          </w:p>
        </w:tc>
      </w:tr>
      <w:tr w:rsidR="00703959" w:rsidRPr="00885596" w14:paraId="2724F524" w14:textId="77777777" w:rsidTr="004A15C7">
        <w:tc>
          <w:tcPr>
            <w:tcW w:w="3936" w:type="dxa"/>
            <w:tcBorders>
              <w:top w:val="single" w:sz="4" w:space="0" w:color="7F7F7F" w:themeColor="text1" w:themeTint="80"/>
              <w:right w:val="single" w:sz="4" w:space="0" w:color="7F7F7F" w:themeColor="text1" w:themeTint="80"/>
            </w:tcBorders>
            <w:shd w:val="clear" w:color="auto" w:fill="auto"/>
          </w:tcPr>
          <w:p w14:paraId="06810F37" w14:textId="77777777" w:rsidR="00703959" w:rsidRPr="00885596" w:rsidRDefault="00703959" w:rsidP="00260B36">
            <w:pPr>
              <w:pStyle w:val="BodyText"/>
              <w:numPr>
                <w:ilvl w:val="0"/>
                <w:numId w:val="6"/>
              </w:numPr>
              <w:spacing w:before="240"/>
              <w:ind w:left="318" w:hanging="426"/>
              <w:jc w:val="left"/>
              <w:rPr>
                <w:rFonts w:ascii="Lucida Bright" w:hAnsi="Lucida Bright"/>
                <w:sz w:val="22"/>
                <w:szCs w:val="22"/>
              </w:rPr>
            </w:pPr>
            <w:r w:rsidRPr="00885596">
              <w:rPr>
                <w:rFonts w:ascii="Lucida Bright" w:hAnsi="Lucida Bright"/>
                <w:sz w:val="22"/>
                <w:szCs w:val="22"/>
              </w:rPr>
              <w:t>Fahren Sie Richtung Norden</w:t>
            </w:r>
            <w:r w:rsidRPr="00885596">
              <w:rPr>
                <w:rFonts w:ascii="Lucida Bright" w:hAnsi="Lucida Bright"/>
                <w:sz w:val="22"/>
                <w:szCs w:val="22"/>
              </w:rPr>
              <w:br/>
              <w:t>7 m</w:t>
            </w:r>
          </w:p>
          <w:p w14:paraId="203158C5" w14:textId="77777777" w:rsidR="00703959" w:rsidRPr="00885596" w:rsidRDefault="00703959" w:rsidP="00260B36">
            <w:pPr>
              <w:pStyle w:val="BodyText"/>
              <w:numPr>
                <w:ilvl w:val="0"/>
                <w:numId w:val="6"/>
              </w:numPr>
              <w:ind w:left="318" w:hanging="426"/>
              <w:jc w:val="left"/>
              <w:rPr>
                <w:rFonts w:ascii="Lucida Bright" w:hAnsi="Lucida Bright"/>
                <w:sz w:val="22"/>
                <w:szCs w:val="22"/>
              </w:rPr>
            </w:pPr>
            <w:r w:rsidRPr="00885596">
              <w:rPr>
                <w:rFonts w:ascii="Lucida Bright" w:hAnsi="Lucida Bright"/>
                <w:sz w:val="22"/>
                <w:szCs w:val="22"/>
              </w:rPr>
              <w:t>Leicht rechts abbiegen</w:t>
            </w:r>
            <w:r w:rsidRPr="00885596">
              <w:rPr>
                <w:rFonts w:ascii="Lucida Bright" w:hAnsi="Lucida Bright"/>
                <w:sz w:val="22"/>
                <w:szCs w:val="22"/>
              </w:rPr>
              <w:br/>
              <w:t>20 m</w:t>
            </w:r>
          </w:p>
          <w:p w14:paraId="2027425A" w14:textId="77777777" w:rsidR="00703959" w:rsidRPr="00885596" w:rsidRDefault="00703959" w:rsidP="00260B36">
            <w:pPr>
              <w:pStyle w:val="BodyText"/>
              <w:numPr>
                <w:ilvl w:val="0"/>
                <w:numId w:val="6"/>
              </w:numPr>
              <w:ind w:left="318" w:hanging="426"/>
              <w:jc w:val="left"/>
              <w:rPr>
                <w:rFonts w:ascii="Lucida Bright" w:hAnsi="Lucida Bright"/>
                <w:sz w:val="22"/>
                <w:szCs w:val="22"/>
              </w:rPr>
            </w:pPr>
            <w:r w:rsidRPr="00885596">
              <w:rPr>
                <w:rFonts w:ascii="Lucida Bright" w:hAnsi="Lucida Bright"/>
                <w:sz w:val="22"/>
                <w:szCs w:val="22"/>
              </w:rPr>
              <w:t>Leicht links abbiegen</w:t>
            </w:r>
            <w:r w:rsidRPr="00885596">
              <w:rPr>
                <w:rFonts w:ascii="Lucida Bright" w:hAnsi="Lucida Bright"/>
                <w:sz w:val="22"/>
                <w:szCs w:val="22"/>
              </w:rPr>
              <w:br/>
              <w:t>50 m</w:t>
            </w:r>
          </w:p>
          <w:p w14:paraId="1D2946CC" w14:textId="77777777" w:rsidR="00703959" w:rsidRPr="00885596" w:rsidRDefault="00703959" w:rsidP="00260B36">
            <w:pPr>
              <w:pStyle w:val="BodyText"/>
              <w:numPr>
                <w:ilvl w:val="0"/>
                <w:numId w:val="6"/>
              </w:numPr>
              <w:ind w:left="318" w:hanging="426"/>
              <w:jc w:val="left"/>
              <w:rPr>
                <w:rFonts w:ascii="Lucida Bright" w:hAnsi="Lucida Bright"/>
                <w:sz w:val="22"/>
                <w:szCs w:val="22"/>
              </w:rPr>
            </w:pPr>
            <w:r w:rsidRPr="00885596">
              <w:rPr>
                <w:rFonts w:ascii="Lucida Bright" w:hAnsi="Lucida Bright"/>
                <w:sz w:val="22"/>
                <w:szCs w:val="22"/>
              </w:rPr>
              <w:t>Geradeaus weiterfahren</w:t>
            </w:r>
            <w:r w:rsidRPr="00885596">
              <w:rPr>
                <w:rFonts w:ascii="Lucida Bright" w:hAnsi="Lucida Bright"/>
                <w:sz w:val="22"/>
                <w:szCs w:val="22"/>
              </w:rPr>
              <w:br/>
              <w:t>14 m</w:t>
            </w:r>
          </w:p>
          <w:p w14:paraId="538DBA41" w14:textId="77777777" w:rsidR="00703959" w:rsidRPr="00885596" w:rsidRDefault="00703959" w:rsidP="00260B36">
            <w:pPr>
              <w:pStyle w:val="BodyText"/>
              <w:numPr>
                <w:ilvl w:val="0"/>
                <w:numId w:val="6"/>
              </w:numPr>
              <w:ind w:left="318" w:hanging="426"/>
              <w:jc w:val="left"/>
              <w:rPr>
                <w:rFonts w:ascii="Lucida Bright" w:hAnsi="Lucida Bright"/>
                <w:sz w:val="22"/>
                <w:szCs w:val="22"/>
              </w:rPr>
            </w:pPr>
            <w:r w:rsidRPr="00885596">
              <w:rPr>
                <w:rFonts w:ascii="Lucida Bright" w:hAnsi="Lucida Bright"/>
                <w:sz w:val="22"/>
                <w:szCs w:val="22"/>
              </w:rPr>
              <w:t>Geradeaus weiterfahren</w:t>
            </w:r>
            <w:r w:rsidRPr="00885596">
              <w:rPr>
                <w:rFonts w:ascii="Lucida Bright" w:hAnsi="Lucida Bright"/>
                <w:sz w:val="22"/>
                <w:szCs w:val="22"/>
              </w:rPr>
              <w:br/>
              <w:t>16 m</w:t>
            </w:r>
          </w:p>
          <w:p w14:paraId="7F2F27A7" w14:textId="77777777" w:rsidR="00703959" w:rsidRPr="00885596" w:rsidRDefault="00703959" w:rsidP="00260B36">
            <w:pPr>
              <w:pStyle w:val="BodyText"/>
              <w:numPr>
                <w:ilvl w:val="0"/>
                <w:numId w:val="6"/>
              </w:numPr>
              <w:ind w:left="318" w:hanging="426"/>
              <w:jc w:val="left"/>
              <w:rPr>
                <w:rFonts w:ascii="Lucida Bright" w:hAnsi="Lucida Bright"/>
                <w:sz w:val="22"/>
                <w:szCs w:val="22"/>
              </w:rPr>
            </w:pPr>
            <w:r w:rsidRPr="00885596">
              <w:rPr>
                <w:rFonts w:ascii="Lucida Bright" w:hAnsi="Lucida Bright"/>
                <w:sz w:val="22"/>
                <w:szCs w:val="22"/>
              </w:rPr>
              <w:t>Geradeaus weiterfahren</w:t>
            </w:r>
            <w:r w:rsidRPr="00885596">
              <w:rPr>
                <w:rFonts w:ascii="Lucida Bright" w:hAnsi="Lucida Bright"/>
                <w:sz w:val="22"/>
                <w:szCs w:val="22"/>
              </w:rPr>
              <w:br/>
              <w:t>24 m</w:t>
            </w:r>
          </w:p>
          <w:p w14:paraId="4F111BEA" w14:textId="77777777" w:rsidR="00703959" w:rsidRPr="00885596" w:rsidRDefault="00703959" w:rsidP="00260B36">
            <w:pPr>
              <w:pStyle w:val="BodyText"/>
              <w:numPr>
                <w:ilvl w:val="0"/>
                <w:numId w:val="6"/>
              </w:numPr>
              <w:ind w:left="318" w:hanging="426"/>
              <w:jc w:val="left"/>
              <w:rPr>
                <w:rFonts w:ascii="Lucida Bright" w:hAnsi="Lucida Bright"/>
                <w:sz w:val="22"/>
                <w:szCs w:val="22"/>
              </w:rPr>
            </w:pPr>
            <w:r w:rsidRPr="00885596">
              <w:rPr>
                <w:rFonts w:ascii="Lucida Bright" w:hAnsi="Lucida Bright"/>
                <w:sz w:val="22"/>
                <w:szCs w:val="22"/>
              </w:rPr>
              <w:t>Geradeaus weiterfahren</w:t>
            </w:r>
            <w:r w:rsidRPr="00885596">
              <w:rPr>
                <w:rFonts w:ascii="Lucida Bright" w:hAnsi="Lucida Bright"/>
                <w:sz w:val="22"/>
                <w:szCs w:val="22"/>
              </w:rPr>
              <w:br/>
              <w:t>8 m</w:t>
            </w:r>
          </w:p>
          <w:p w14:paraId="5E68CFB9" w14:textId="77777777" w:rsidR="00703959" w:rsidRPr="00885596" w:rsidRDefault="00703959" w:rsidP="00260B36">
            <w:pPr>
              <w:pStyle w:val="BodyText"/>
              <w:numPr>
                <w:ilvl w:val="0"/>
                <w:numId w:val="6"/>
              </w:numPr>
              <w:ind w:left="318" w:hanging="426"/>
              <w:jc w:val="left"/>
              <w:rPr>
                <w:rFonts w:ascii="Lucida Bright" w:hAnsi="Lucida Bright"/>
                <w:sz w:val="22"/>
                <w:szCs w:val="22"/>
              </w:rPr>
            </w:pPr>
            <w:r w:rsidRPr="00885596">
              <w:rPr>
                <w:rFonts w:ascii="Lucida Bright" w:hAnsi="Lucida Bright"/>
                <w:sz w:val="22"/>
                <w:szCs w:val="22"/>
              </w:rPr>
              <w:t>Geradeaus weiterfahren</w:t>
            </w:r>
            <w:r w:rsidRPr="00885596">
              <w:rPr>
                <w:rFonts w:ascii="Lucida Bright" w:hAnsi="Lucida Bright"/>
                <w:sz w:val="22"/>
                <w:szCs w:val="22"/>
              </w:rPr>
              <w:br/>
              <w:t>5m</w:t>
            </w:r>
          </w:p>
          <w:p w14:paraId="75F5E5BD" w14:textId="77777777" w:rsidR="00703959" w:rsidRPr="00885596" w:rsidRDefault="00703959" w:rsidP="00260B36">
            <w:pPr>
              <w:pStyle w:val="BodyText"/>
              <w:numPr>
                <w:ilvl w:val="0"/>
                <w:numId w:val="6"/>
              </w:numPr>
              <w:ind w:left="318" w:hanging="426"/>
              <w:jc w:val="left"/>
              <w:rPr>
                <w:rFonts w:ascii="Lucida Bright" w:hAnsi="Lucida Bright"/>
                <w:sz w:val="22"/>
                <w:szCs w:val="22"/>
              </w:rPr>
            </w:pPr>
            <w:r w:rsidRPr="00885596">
              <w:rPr>
                <w:rFonts w:ascii="Lucida Bright" w:hAnsi="Lucida Bright"/>
                <w:sz w:val="22"/>
                <w:szCs w:val="22"/>
              </w:rPr>
              <w:t>Scharf links abbiegen</w:t>
            </w:r>
            <w:r w:rsidRPr="00885596">
              <w:rPr>
                <w:rFonts w:ascii="Lucida Bright" w:hAnsi="Lucida Bright"/>
                <w:sz w:val="22"/>
                <w:szCs w:val="22"/>
              </w:rPr>
              <w:br/>
              <w:t>71 m</w:t>
            </w:r>
          </w:p>
          <w:p w14:paraId="757B7553" w14:textId="77777777" w:rsidR="00703959" w:rsidRPr="00885596" w:rsidRDefault="00703959" w:rsidP="00260B36">
            <w:pPr>
              <w:pStyle w:val="BodyText"/>
              <w:numPr>
                <w:ilvl w:val="0"/>
                <w:numId w:val="6"/>
              </w:numPr>
              <w:ind w:left="318" w:hanging="426"/>
              <w:jc w:val="left"/>
              <w:rPr>
                <w:rFonts w:ascii="Lucida Bright" w:hAnsi="Lucida Bright"/>
                <w:sz w:val="22"/>
                <w:szCs w:val="22"/>
              </w:rPr>
            </w:pPr>
            <w:r w:rsidRPr="00885596">
              <w:rPr>
                <w:rFonts w:ascii="Lucida Bright" w:hAnsi="Lucida Bright"/>
                <w:sz w:val="22"/>
                <w:szCs w:val="22"/>
              </w:rPr>
              <w:t>Rechts abbiegen</w:t>
            </w:r>
            <w:r w:rsidRPr="00885596">
              <w:rPr>
                <w:rFonts w:ascii="Lucida Bright" w:hAnsi="Lucida Bright"/>
                <w:sz w:val="22"/>
                <w:szCs w:val="22"/>
              </w:rPr>
              <w:br/>
              <w:t>55 m</w:t>
            </w:r>
          </w:p>
          <w:p w14:paraId="1C50E020" w14:textId="77777777" w:rsidR="00703959" w:rsidRPr="00885596" w:rsidRDefault="00703959" w:rsidP="00260B36">
            <w:pPr>
              <w:pStyle w:val="BodyText"/>
              <w:numPr>
                <w:ilvl w:val="0"/>
                <w:numId w:val="6"/>
              </w:numPr>
              <w:ind w:left="318" w:hanging="426"/>
              <w:jc w:val="left"/>
              <w:rPr>
                <w:rFonts w:ascii="Lucida Bright" w:hAnsi="Lucida Bright"/>
                <w:sz w:val="22"/>
                <w:szCs w:val="22"/>
              </w:rPr>
            </w:pPr>
            <w:r w:rsidRPr="00885596">
              <w:rPr>
                <w:rFonts w:ascii="Lucida Bright" w:hAnsi="Lucida Bright"/>
                <w:sz w:val="22"/>
                <w:szCs w:val="22"/>
              </w:rPr>
              <w:t>Links abbiegen</w:t>
            </w:r>
            <w:r w:rsidRPr="00885596">
              <w:rPr>
                <w:rFonts w:ascii="Lucida Bright" w:hAnsi="Lucida Bright"/>
                <w:sz w:val="22"/>
                <w:szCs w:val="22"/>
              </w:rPr>
              <w:br/>
              <w:t>17 m</w:t>
            </w:r>
          </w:p>
          <w:p w14:paraId="65B2DF8C" w14:textId="77777777" w:rsidR="00703959" w:rsidRPr="00885596" w:rsidRDefault="00703959" w:rsidP="00260B36">
            <w:pPr>
              <w:pStyle w:val="BodyText"/>
              <w:numPr>
                <w:ilvl w:val="0"/>
                <w:numId w:val="6"/>
              </w:numPr>
              <w:ind w:left="318" w:hanging="426"/>
              <w:jc w:val="left"/>
              <w:rPr>
                <w:rFonts w:ascii="Lucida Bright" w:hAnsi="Lucida Bright"/>
                <w:sz w:val="22"/>
                <w:szCs w:val="22"/>
              </w:rPr>
            </w:pPr>
            <w:r w:rsidRPr="00885596">
              <w:rPr>
                <w:rFonts w:ascii="Lucida Bright" w:hAnsi="Lucida Bright"/>
                <w:sz w:val="22"/>
                <w:szCs w:val="22"/>
              </w:rPr>
              <w:t>Scharf rechts abbiegen auf Fischmarktplatz</w:t>
            </w:r>
            <w:r w:rsidRPr="00885596">
              <w:rPr>
                <w:rFonts w:ascii="Lucida Bright" w:hAnsi="Lucida Bright"/>
                <w:sz w:val="22"/>
                <w:szCs w:val="22"/>
              </w:rPr>
              <w:br/>
              <w:t>0.12 km</w:t>
            </w:r>
          </w:p>
          <w:p w14:paraId="1A36F958" w14:textId="77777777" w:rsidR="00703959" w:rsidRPr="00885596" w:rsidRDefault="00703959" w:rsidP="00260B36">
            <w:pPr>
              <w:pStyle w:val="BodyText"/>
              <w:numPr>
                <w:ilvl w:val="0"/>
                <w:numId w:val="6"/>
              </w:numPr>
              <w:ind w:left="318" w:hanging="426"/>
              <w:jc w:val="left"/>
              <w:rPr>
                <w:rFonts w:ascii="Lucida Bright" w:hAnsi="Lucida Bright"/>
                <w:sz w:val="22"/>
                <w:szCs w:val="22"/>
              </w:rPr>
            </w:pPr>
            <w:r w:rsidRPr="00885596">
              <w:rPr>
                <w:rFonts w:ascii="Lucida Bright" w:hAnsi="Lucida Bright"/>
                <w:sz w:val="22"/>
                <w:szCs w:val="22"/>
              </w:rPr>
              <w:t>Sie haben Ihr Ziel erreicht</w:t>
            </w:r>
          </w:p>
        </w:tc>
        <w:tc>
          <w:tcPr>
            <w:tcW w:w="5136" w:type="dxa"/>
            <w:tcBorders>
              <w:top w:val="single" w:sz="4" w:space="0" w:color="7F7F7F" w:themeColor="text1" w:themeTint="80"/>
              <w:left w:val="single" w:sz="4" w:space="0" w:color="7F7F7F" w:themeColor="text1" w:themeTint="80"/>
            </w:tcBorders>
            <w:shd w:val="clear" w:color="auto" w:fill="auto"/>
          </w:tcPr>
          <w:p w14:paraId="4A0865A2" w14:textId="77777777" w:rsidR="00703959" w:rsidRPr="00885596" w:rsidRDefault="00703959" w:rsidP="00885596">
            <w:pPr>
              <w:pStyle w:val="BodyText"/>
              <w:spacing w:before="240"/>
              <w:rPr>
                <w:rFonts w:ascii="Lucida Bright" w:hAnsi="Lucida Bright"/>
                <w:sz w:val="22"/>
                <w:szCs w:val="22"/>
              </w:rPr>
            </w:pPr>
            <w:r w:rsidRPr="00885596">
              <w:rPr>
                <w:rFonts w:ascii="Lucida Bright" w:hAnsi="Lucida Bright"/>
                <w:noProof/>
                <w:sz w:val="22"/>
                <w:szCs w:val="22"/>
                <w:lang w:eastAsia="de-CH"/>
              </w:rPr>
              <w:drawing>
                <wp:inline distT="0" distB="0" distL="0" distR="0" wp14:anchorId="581AD2C5" wp14:editId="1814BB04">
                  <wp:extent cx="3261793" cy="484495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272120" cy="4860296"/>
                          </a:xfrm>
                          <a:prstGeom prst="rect">
                            <a:avLst/>
                          </a:prstGeom>
                        </pic:spPr>
                      </pic:pic>
                    </a:graphicData>
                  </a:graphic>
                </wp:inline>
              </w:drawing>
            </w:r>
          </w:p>
          <w:p w14:paraId="3F2FC853" w14:textId="77777777" w:rsidR="00703959" w:rsidRPr="00885596" w:rsidRDefault="00703959" w:rsidP="00885596">
            <w:pPr>
              <w:pStyle w:val="Caption"/>
            </w:pPr>
            <w:bookmarkStart w:id="75" w:name="_Toc374994705"/>
            <w:bookmarkStart w:id="76" w:name="_Toc375047285"/>
            <w:bookmarkStart w:id="77" w:name="_Toc375131319"/>
            <w:bookmarkStart w:id="78" w:name="_Toc375132737"/>
            <w:r w:rsidRPr="00885596">
              <w:t xml:space="preserve">Abbildung </w:t>
            </w:r>
            <w:fldSimple w:instr=" SEQ Abbildung \* ARABIC ">
              <w:r w:rsidR="006B5FC1" w:rsidRPr="00885596">
                <w:t>16</w:t>
              </w:r>
            </w:fldSimple>
            <w:r w:rsidRPr="00885596">
              <w:t xml:space="preserve"> - Routenansicht von OSRM</w:t>
            </w:r>
            <w:bookmarkEnd w:id="75"/>
            <w:bookmarkEnd w:id="76"/>
            <w:bookmarkEnd w:id="77"/>
            <w:bookmarkEnd w:id="78"/>
          </w:p>
        </w:tc>
      </w:tr>
      <w:tr w:rsidR="00703959" w:rsidRPr="00885596" w14:paraId="728E72B5" w14:textId="77777777" w:rsidTr="004A15C7">
        <w:tc>
          <w:tcPr>
            <w:tcW w:w="9072" w:type="dxa"/>
            <w:gridSpan w:val="2"/>
            <w:shd w:val="clear" w:color="auto" w:fill="auto"/>
          </w:tcPr>
          <w:p w14:paraId="4FDD2983" w14:textId="77777777" w:rsidR="00703959" w:rsidRPr="004A15C7" w:rsidRDefault="00703959" w:rsidP="00260B36">
            <w:pPr>
              <w:pStyle w:val="BodyText"/>
              <w:spacing w:before="240"/>
              <w:ind w:left="-108"/>
              <w:rPr>
                <w:rFonts w:ascii="Lucida Bright" w:hAnsi="Lucida Bright"/>
                <w:b/>
                <w:noProof/>
                <w:sz w:val="24"/>
                <w:szCs w:val="24"/>
                <w:lang w:eastAsia="de-CH"/>
              </w:rPr>
            </w:pPr>
            <w:r w:rsidRPr="004A15C7">
              <w:rPr>
                <w:rFonts w:ascii="Lucida Bright" w:hAnsi="Lucida Bright"/>
                <w:b/>
                <w:sz w:val="24"/>
                <w:szCs w:val="24"/>
              </w:rPr>
              <w:t>Fazit</w:t>
            </w:r>
          </w:p>
        </w:tc>
      </w:tr>
      <w:tr w:rsidR="00703959" w:rsidRPr="00885596" w14:paraId="17FE66B7" w14:textId="77777777" w:rsidTr="004A15C7">
        <w:trPr>
          <w:trHeight w:val="1139"/>
        </w:trPr>
        <w:tc>
          <w:tcPr>
            <w:tcW w:w="9072" w:type="dxa"/>
            <w:gridSpan w:val="2"/>
            <w:shd w:val="clear" w:color="auto" w:fill="auto"/>
          </w:tcPr>
          <w:p w14:paraId="5DD38E13" w14:textId="1720E6A3" w:rsidR="00703959" w:rsidRPr="004A15C7" w:rsidRDefault="00703959" w:rsidP="00260B36">
            <w:pPr>
              <w:pStyle w:val="BodyText"/>
              <w:ind w:left="-108"/>
              <w:rPr>
                <w:rFonts w:ascii="Lucida Bright" w:hAnsi="Lucida Bright"/>
                <w:noProof/>
                <w:sz w:val="24"/>
                <w:szCs w:val="24"/>
                <w:lang w:eastAsia="de-CH"/>
              </w:rPr>
            </w:pPr>
            <w:r w:rsidRPr="004A15C7">
              <w:rPr>
                <w:rFonts w:ascii="Lucida Bright" w:hAnsi="Lucida Bright"/>
                <w:noProof/>
                <w:sz w:val="24"/>
                <w:szCs w:val="24"/>
                <w:lang w:eastAsia="de-CH"/>
              </w:rPr>
              <w:t>Die Fussgängerunterführungen werden sichtbar verwendet, jedoch textuell nicht erwähnt. Auch hier wird wie bei OSMR ein Bogen den Häusern entlang dem autofreien Fischmarktplatz gemacht.</w:t>
            </w:r>
          </w:p>
        </w:tc>
      </w:tr>
    </w:tbl>
    <w:p w14:paraId="15B73EF8" w14:textId="77777777" w:rsidR="00703959" w:rsidRPr="00423D5F" w:rsidRDefault="00703959" w:rsidP="00C0772F">
      <w:pPr>
        <w:pStyle w:val="BodyText"/>
      </w:pPr>
    </w:p>
    <w:p w14:paraId="31F76452" w14:textId="77777777" w:rsidR="00703959" w:rsidRPr="00423D5F" w:rsidRDefault="00703959" w:rsidP="00C0772F">
      <w:pPr>
        <w:rPr>
          <w:rFonts w:eastAsiaTheme="majorEastAsia" w:cstheme="majorBidi"/>
          <w:color w:val="93A299" w:themeColor="accent1"/>
        </w:rPr>
      </w:pPr>
      <w:r w:rsidRPr="00423D5F">
        <w:br w:type="page"/>
      </w:r>
    </w:p>
    <w:p w14:paraId="7AD0686A" w14:textId="77777777" w:rsidR="00703959" w:rsidRPr="00423D5F" w:rsidRDefault="00703959" w:rsidP="00C0772F">
      <w:pPr>
        <w:pStyle w:val="Heading5"/>
      </w:pPr>
      <w:r w:rsidRPr="00423D5F">
        <w:lastRenderedPageBreak/>
        <w:t>Bing</w:t>
      </w:r>
    </w:p>
    <w:p w14:paraId="201D5F8E" w14:textId="25D20C25" w:rsidR="00703959" w:rsidRPr="00F10BEC" w:rsidRDefault="00703959" w:rsidP="00C0772F">
      <w:r w:rsidRPr="00423D5F">
        <w:t xml:space="preserve">Dies ist der Routing-Dienst von Microsoft. Das Kartenmaterial beinhaltet </w:t>
      </w:r>
      <w:r w:rsidR="009C69A9" w:rsidRPr="00423D5F">
        <w:t>keine</w:t>
      </w:r>
      <w:r w:rsidRPr="00423D5F">
        <w:t xml:space="preserve"> Fussgängerunterführungen</w:t>
      </w:r>
      <w:r w:rsidR="00F10BEC">
        <w:t xml:space="preserve"> </w:t>
      </w:r>
      <w:sdt>
        <w:sdtPr>
          <w:id w:val="-241800024"/>
          <w:citation/>
        </w:sdtPr>
        <w:sdtContent>
          <w:r w:rsidR="00F10BEC">
            <w:fldChar w:fldCharType="begin"/>
          </w:r>
          <w:r w:rsidR="00F10BEC">
            <w:instrText xml:space="preserve"> CITATION Mic13 \l 2055 </w:instrText>
          </w:r>
          <w:r w:rsidR="00F10BEC">
            <w:fldChar w:fldCharType="separate"/>
          </w:r>
          <w:r w:rsidR="00F10BEC">
            <w:rPr>
              <w:noProof/>
            </w:rPr>
            <w:t>[5]</w:t>
          </w:r>
          <w:r w:rsidR="00F10BEC">
            <w:fldChar w:fldCharType="end"/>
          </w:r>
        </w:sdtContent>
      </w:sdt>
      <w:r w:rsidRPr="00423D5F">
        <w:t>.</w:t>
      </w:r>
      <w:r w:rsidR="00A749C5" w:rsidRPr="00423D5F">
        <w:t xml:space="preserve"> </w:t>
      </w:r>
    </w:p>
    <w:tbl>
      <w:tblPr>
        <w:tblStyle w:val="TableGrid"/>
        <w:tblW w:w="9105"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69"/>
        <w:gridCol w:w="5136"/>
      </w:tblGrid>
      <w:tr w:rsidR="00703959" w:rsidRPr="00423D5F" w14:paraId="72D8333F" w14:textId="77777777" w:rsidTr="004A15C7">
        <w:tc>
          <w:tcPr>
            <w:tcW w:w="3969" w:type="dxa"/>
            <w:tcBorders>
              <w:bottom w:val="single" w:sz="4" w:space="0" w:color="7F7F7F" w:themeColor="text1" w:themeTint="80"/>
              <w:right w:val="single" w:sz="4" w:space="0" w:color="7F7F7F" w:themeColor="text1" w:themeTint="80"/>
            </w:tcBorders>
            <w:shd w:val="clear" w:color="auto" w:fill="auto"/>
          </w:tcPr>
          <w:p w14:paraId="21E7A075" w14:textId="77777777" w:rsidR="00703959" w:rsidRPr="004A15C7" w:rsidRDefault="00703959" w:rsidP="00260B36">
            <w:pPr>
              <w:ind w:left="-108"/>
              <w:rPr>
                <w:b/>
                <w:sz w:val="22"/>
                <w:szCs w:val="22"/>
              </w:rPr>
            </w:pPr>
            <w:r w:rsidRPr="004A15C7">
              <w:rPr>
                <w:b/>
                <w:sz w:val="22"/>
                <w:szCs w:val="22"/>
              </w:rPr>
              <w:t>Routenbeschreibung</w:t>
            </w:r>
          </w:p>
        </w:tc>
        <w:tc>
          <w:tcPr>
            <w:tcW w:w="5136" w:type="dxa"/>
            <w:tcBorders>
              <w:left w:val="single" w:sz="4" w:space="0" w:color="7F7F7F" w:themeColor="text1" w:themeTint="80"/>
              <w:bottom w:val="single" w:sz="4" w:space="0" w:color="7F7F7F" w:themeColor="text1" w:themeTint="80"/>
            </w:tcBorders>
            <w:shd w:val="clear" w:color="auto" w:fill="auto"/>
          </w:tcPr>
          <w:p w14:paraId="4E036220" w14:textId="77777777" w:rsidR="00703959" w:rsidRPr="004A15C7" w:rsidRDefault="00703959" w:rsidP="00260B36">
            <w:pPr>
              <w:ind w:left="-108"/>
              <w:rPr>
                <w:b/>
                <w:sz w:val="22"/>
                <w:szCs w:val="22"/>
              </w:rPr>
            </w:pPr>
            <w:r w:rsidRPr="004A15C7">
              <w:rPr>
                <w:b/>
                <w:sz w:val="22"/>
                <w:szCs w:val="22"/>
              </w:rPr>
              <w:t>Abbildung</w:t>
            </w:r>
          </w:p>
        </w:tc>
      </w:tr>
      <w:tr w:rsidR="00703959" w:rsidRPr="00423D5F" w14:paraId="571A4639" w14:textId="77777777" w:rsidTr="004A15C7">
        <w:tc>
          <w:tcPr>
            <w:tcW w:w="3969" w:type="dxa"/>
            <w:tcBorders>
              <w:top w:val="single" w:sz="4" w:space="0" w:color="7F7F7F" w:themeColor="text1" w:themeTint="80"/>
              <w:right w:val="single" w:sz="4" w:space="0" w:color="7F7F7F" w:themeColor="text1" w:themeTint="80"/>
            </w:tcBorders>
            <w:shd w:val="clear" w:color="auto" w:fill="auto"/>
          </w:tcPr>
          <w:p w14:paraId="6B32FEFB" w14:textId="5EA23461" w:rsidR="00703959" w:rsidRPr="004A15C7" w:rsidRDefault="00703959" w:rsidP="00260B36">
            <w:pPr>
              <w:pStyle w:val="BodyText"/>
              <w:numPr>
                <w:ilvl w:val="0"/>
                <w:numId w:val="27"/>
              </w:numPr>
              <w:spacing w:before="240"/>
              <w:ind w:left="318"/>
              <w:jc w:val="left"/>
              <w:rPr>
                <w:rFonts w:ascii="Lucida Bright" w:hAnsi="Lucida Bright"/>
                <w:sz w:val="22"/>
                <w:szCs w:val="22"/>
              </w:rPr>
            </w:pPr>
            <w:r w:rsidRPr="004A15C7">
              <w:rPr>
                <w:rFonts w:ascii="Lucida Bright" w:hAnsi="Lucida Bright"/>
                <w:sz w:val="22"/>
                <w:szCs w:val="22"/>
              </w:rPr>
              <w:t xml:space="preserve">Strasse </w:t>
            </w:r>
            <w:r w:rsidR="004A15C7" w:rsidRPr="004A15C7">
              <w:rPr>
                <w:rFonts w:ascii="Lucida Bright" w:hAnsi="Lucida Bright"/>
                <w:sz w:val="22"/>
                <w:szCs w:val="22"/>
              </w:rPr>
              <w:t>R</w:t>
            </w:r>
            <w:r w:rsidRPr="004A15C7">
              <w:rPr>
                <w:rFonts w:ascii="Lucida Bright" w:hAnsi="Lucida Bright"/>
                <w:sz w:val="22"/>
                <w:szCs w:val="22"/>
              </w:rPr>
              <w:t>ichtung </w:t>
            </w:r>
            <w:proofErr w:type="spellStart"/>
            <w:r w:rsidRPr="004A15C7">
              <w:rPr>
                <w:rFonts w:ascii="Lucida Bright" w:hAnsi="Lucida Bright"/>
                <w:sz w:val="22"/>
                <w:szCs w:val="22"/>
              </w:rPr>
              <w:t>Riet</w:t>
            </w:r>
            <w:r w:rsidR="004A15C7">
              <w:rPr>
                <w:rFonts w:ascii="Lucida Bright" w:hAnsi="Lucida Bright"/>
                <w:sz w:val="22"/>
                <w:szCs w:val="22"/>
              </w:rPr>
              <w:softHyphen/>
            </w:r>
            <w:r w:rsidRPr="004A15C7">
              <w:rPr>
                <w:rFonts w:ascii="Lucida Bright" w:hAnsi="Lucida Bright"/>
                <w:sz w:val="22"/>
                <w:szCs w:val="22"/>
              </w:rPr>
              <w:t>straße</w:t>
            </w:r>
            <w:proofErr w:type="spellEnd"/>
            <w:r w:rsidRPr="004A15C7">
              <w:rPr>
                <w:rFonts w:ascii="Lucida Bright" w:hAnsi="Lucida Bright"/>
                <w:sz w:val="22"/>
                <w:szCs w:val="22"/>
              </w:rPr>
              <w:t xml:space="preserve"> verlassen</w:t>
            </w:r>
            <w:r w:rsidRPr="004A15C7">
              <w:rPr>
                <w:rFonts w:ascii="Lucida Bright" w:hAnsi="Lucida Bright"/>
                <w:sz w:val="22"/>
                <w:szCs w:val="22"/>
              </w:rPr>
              <w:br/>
              <w:t>21 m</w:t>
            </w:r>
          </w:p>
          <w:p w14:paraId="1E6CD035" w14:textId="77777777" w:rsidR="00703959" w:rsidRPr="004A15C7" w:rsidRDefault="00703959" w:rsidP="00260B36">
            <w:pPr>
              <w:pStyle w:val="BodyText"/>
              <w:numPr>
                <w:ilvl w:val="0"/>
                <w:numId w:val="27"/>
              </w:numPr>
              <w:ind w:left="318"/>
              <w:jc w:val="left"/>
              <w:rPr>
                <w:rFonts w:ascii="Lucida Bright" w:hAnsi="Lucida Bright"/>
                <w:sz w:val="22"/>
                <w:szCs w:val="22"/>
                <w:lang w:val="en-US"/>
              </w:rPr>
            </w:pPr>
            <w:proofErr w:type="spellStart"/>
            <w:r w:rsidRPr="004A15C7">
              <w:rPr>
                <w:rFonts w:ascii="Lucida Bright" w:hAnsi="Lucida Bright"/>
                <w:sz w:val="22"/>
                <w:szCs w:val="22"/>
                <w:lang w:val="en-US"/>
              </w:rPr>
              <w:t>Rechts</w:t>
            </w:r>
            <w:proofErr w:type="spellEnd"/>
            <w:r w:rsidRPr="004A15C7">
              <w:rPr>
                <w:rFonts w:ascii="Lucida Bright" w:hAnsi="Lucida Bright"/>
                <w:sz w:val="22"/>
                <w:szCs w:val="22"/>
                <w:lang w:val="en-US"/>
              </w:rPr>
              <w:t xml:space="preserve"> </w:t>
            </w:r>
            <w:proofErr w:type="spellStart"/>
            <w:r w:rsidRPr="004A15C7">
              <w:rPr>
                <w:rFonts w:ascii="Lucida Bright" w:hAnsi="Lucida Bright"/>
                <w:sz w:val="22"/>
                <w:szCs w:val="22"/>
                <w:lang w:val="en-US"/>
              </w:rPr>
              <w:t>abbiegen</w:t>
            </w:r>
            <w:proofErr w:type="spellEnd"/>
            <w:r w:rsidRPr="004A15C7">
              <w:rPr>
                <w:rFonts w:ascii="Lucida Bright" w:hAnsi="Lucida Bright"/>
                <w:sz w:val="22"/>
                <w:szCs w:val="22"/>
                <w:lang w:val="en-US"/>
              </w:rPr>
              <w:t xml:space="preserve"> in die Rietstraße</w:t>
            </w:r>
            <w:r w:rsidRPr="004A15C7">
              <w:rPr>
                <w:rFonts w:ascii="Lucida Bright" w:hAnsi="Lucida Bright"/>
                <w:sz w:val="22"/>
                <w:szCs w:val="22"/>
                <w:lang w:val="en-US"/>
              </w:rPr>
              <w:br/>
              <w:t>0.8 km</w:t>
            </w:r>
          </w:p>
          <w:p w14:paraId="4F7C3FD2" w14:textId="77777777" w:rsidR="00703959" w:rsidRPr="004A15C7" w:rsidRDefault="00703959" w:rsidP="00260B36">
            <w:pPr>
              <w:pStyle w:val="BodyText"/>
              <w:numPr>
                <w:ilvl w:val="0"/>
                <w:numId w:val="27"/>
              </w:numPr>
              <w:ind w:left="318"/>
              <w:jc w:val="left"/>
              <w:rPr>
                <w:rFonts w:ascii="Lucida Bright" w:hAnsi="Lucida Bright"/>
                <w:sz w:val="22"/>
                <w:szCs w:val="22"/>
                <w:lang w:val="en-US"/>
              </w:rPr>
            </w:pPr>
            <w:r w:rsidRPr="004A15C7">
              <w:rPr>
                <w:rFonts w:ascii="Lucida Bright" w:hAnsi="Lucida Bright"/>
                <w:sz w:val="22"/>
                <w:szCs w:val="22"/>
                <w:lang w:val="en-US"/>
              </w:rPr>
              <w:t>Rechts abbiegen um auf der Rietstraße zu bleiben</w:t>
            </w:r>
            <w:r w:rsidRPr="004A15C7">
              <w:rPr>
                <w:rFonts w:ascii="Lucida Bright" w:hAnsi="Lucida Bright"/>
                <w:sz w:val="22"/>
                <w:szCs w:val="22"/>
                <w:lang w:val="en-US"/>
              </w:rPr>
              <w:br/>
              <w:t>0.2 km</w:t>
            </w:r>
          </w:p>
          <w:p w14:paraId="6CA92876" w14:textId="77777777" w:rsidR="00703959" w:rsidRPr="004A15C7" w:rsidRDefault="00703959" w:rsidP="00260B36">
            <w:pPr>
              <w:pStyle w:val="BodyText"/>
              <w:numPr>
                <w:ilvl w:val="0"/>
                <w:numId w:val="27"/>
              </w:numPr>
              <w:ind w:left="318"/>
              <w:jc w:val="left"/>
              <w:rPr>
                <w:rFonts w:ascii="Lucida Bright" w:hAnsi="Lucida Bright"/>
                <w:sz w:val="22"/>
                <w:szCs w:val="22"/>
                <w:lang w:val="en-US"/>
              </w:rPr>
            </w:pPr>
            <w:r w:rsidRPr="004A15C7">
              <w:rPr>
                <w:rFonts w:ascii="Lucida Bright" w:hAnsi="Lucida Bright"/>
                <w:sz w:val="22"/>
                <w:szCs w:val="22"/>
                <w:lang w:val="en-US"/>
              </w:rPr>
              <w:t>Links abbiegen in die Schönbodenstrasse</w:t>
            </w:r>
            <w:r w:rsidRPr="004A15C7">
              <w:rPr>
                <w:rFonts w:ascii="Lucida Bright" w:hAnsi="Lucida Bright"/>
                <w:sz w:val="22"/>
                <w:szCs w:val="22"/>
                <w:lang w:val="en-US"/>
              </w:rPr>
              <w:br/>
              <w:t>0.5 km</w:t>
            </w:r>
          </w:p>
          <w:p w14:paraId="30823A84" w14:textId="77777777" w:rsidR="00703959" w:rsidRPr="004A15C7" w:rsidRDefault="00703959" w:rsidP="00260B36">
            <w:pPr>
              <w:pStyle w:val="BodyText"/>
              <w:numPr>
                <w:ilvl w:val="0"/>
                <w:numId w:val="27"/>
              </w:numPr>
              <w:ind w:left="318"/>
              <w:jc w:val="left"/>
              <w:rPr>
                <w:rFonts w:ascii="Lucida Bright" w:hAnsi="Lucida Bright"/>
                <w:sz w:val="22"/>
                <w:szCs w:val="22"/>
                <w:lang w:val="en-US"/>
              </w:rPr>
            </w:pPr>
            <w:r w:rsidRPr="004A15C7">
              <w:rPr>
                <w:rFonts w:ascii="Lucida Bright" w:hAnsi="Lucida Bright"/>
                <w:sz w:val="22"/>
                <w:szCs w:val="22"/>
                <w:lang w:val="en-US"/>
              </w:rPr>
              <w:t>Links abbiegen auf 8 / Neue Jonastrasse</w:t>
            </w:r>
            <w:r w:rsidRPr="004A15C7">
              <w:rPr>
                <w:rFonts w:ascii="Lucida Bright" w:hAnsi="Lucida Bright"/>
                <w:sz w:val="22"/>
                <w:szCs w:val="22"/>
                <w:lang w:val="en-US"/>
              </w:rPr>
              <w:br/>
              <w:t>0.6 km</w:t>
            </w:r>
          </w:p>
          <w:p w14:paraId="0F0BB957" w14:textId="77777777" w:rsidR="00703959" w:rsidRPr="004A15C7" w:rsidRDefault="00703959" w:rsidP="00260B36">
            <w:pPr>
              <w:pStyle w:val="BodyText"/>
              <w:numPr>
                <w:ilvl w:val="0"/>
                <w:numId w:val="27"/>
              </w:numPr>
              <w:ind w:left="318"/>
              <w:jc w:val="left"/>
              <w:rPr>
                <w:rFonts w:ascii="Lucida Bright" w:hAnsi="Lucida Bright"/>
                <w:sz w:val="22"/>
                <w:szCs w:val="22"/>
                <w:lang w:val="en-US"/>
              </w:rPr>
            </w:pPr>
            <w:r w:rsidRPr="004A15C7">
              <w:rPr>
                <w:rFonts w:ascii="Lucida Bright" w:hAnsi="Lucida Bright"/>
                <w:sz w:val="22"/>
                <w:szCs w:val="22"/>
                <w:lang w:val="en-US"/>
              </w:rPr>
              <w:t>Geradeaus laufen bis Cityplatz / Rathausstraße</w:t>
            </w:r>
            <w:r w:rsidRPr="004A15C7">
              <w:rPr>
                <w:rFonts w:ascii="Lucida Bright" w:hAnsi="Lucida Bright"/>
                <w:sz w:val="22"/>
                <w:szCs w:val="22"/>
                <w:lang w:val="en-US"/>
              </w:rPr>
              <w:br/>
              <w:t>0.1 km</w:t>
            </w:r>
          </w:p>
          <w:p w14:paraId="4FD1FAD9" w14:textId="77777777" w:rsidR="00703959" w:rsidRPr="004A15C7" w:rsidRDefault="00703959" w:rsidP="00260B36">
            <w:pPr>
              <w:pStyle w:val="BodyText"/>
              <w:numPr>
                <w:ilvl w:val="0"/>
                <w:numId w:val="27"/>
              </w:numPr>
              <w:ind w:left="318"/>
              <w:jc w:val="left"/>
              <w:rPr>
                <w:rFonts w:ascii="Lucida Bright" w:hAnsi="Lucida Bright"/>
                <w:sz w:val="22"/>
                <w:szCs w:val="22"/>
                <w:lang w:val="en-US"/>
              </w:rPr>
            </w:pPr>
            <w:r w:rsidRPr="004A15C7">
              <w:rPr>
                <w:rFonts w:ascii="Lucida Bright" w:hAnsi="Lucida Bright"/>
                <w:sz w:val="22"/>
                <w:szCs w:val="22"/>
                <w:lang w:val="en-US"/>
              </w:rPr>
              <w:t>Links abbiegen bei Fischmarktstraße / Hauptplatz</w:t>
            </w:r>
            <w:r w:rsidRPr="004A15C7">
              <w:rPr>
                <w:rFonts w:ascii="Lucida Bright" w:hAnsi="Lucida Bright"/>
                <w:sz w:val="22"/>
                <w:szCs w:val="22"/>
                <w:lang w:val="en-US"/>
              </w:rPr>
              <w:br/>
              <w:t>67 m</w:t>
            </w:r>
          </w:p>
          <w:p w14:paraId="4591322B" w14:textId="113579C4" w:rsidR="00703959" w:rsidRPr="00260B36" w:rsidRDefault="00703959" w:rsidP="00260B36">
            <w:pPr>
              <w:pStyle w:val="BodyText"/>
              <w:numPr>
                <w:ilvl w:val="0"/>
                <w:numId w:val="27"/>
              </w:numPr>
              <w:ind w:left="318"/>
              <w:jc w:val="left"/>
              <w:rPr>
                <w:rFonts w:ascii="Lucida Bright" w:hAnsi="Lucida Bright"/>
                <w:sz w:val="22"/>
                <w:szCs w:val="22"/>
              </w:rPr>
            </w:pPr>
            <w:r w:rsidRPr="00260B36">
              <w:rPr>
                <w:rFonts w:ascii="Lucida Bright" w:hAnsi="Lucida Bright"/>
                <w:sz w:val="22"/>
                <w:szCs w:val="22"/>
              </w:rPr>
              <w:t>Rechts auf den </w:t>
            </w:r>
            <w:proofErr w:type="spellStart"/>
            <w:r w:rsidRPr="00260B36">
              <w:rPr>
                <w:rFonts w:ascii="Lucida Bright" w:hAnsi="Lucida Bright"/>
                <w:sz w:val="22"/>
                <w:szCs w:val="22"/>
              </w:rPr>
              <w:t>Fisch</w:t>
            </w:r>
            <w:r w:rsidR="00260B36" w:rsidRPr="00260B36">
              <w:rPr>
                <w:rFonts w:ascii="Lucida Bright" w:hAnsi="Lucida Bright"/>
                <w:sz w:val="22"/>
                <w:szCs w:val="22"/>
              </w:rPr>
              <w:softHyphen/>
            </w:r>
            <w:r w:rsidRPr="00260B36">
              <w:rPr>
                <w:rFonts w:ascii="Lucida Bright" w:hAnsi="Lucida Bright"/>
                <w:sz w:val="22"/>
                <w:szCs w:val="22"/>
              </w:rPr>
              <w:t>marktplatz</w:t>
            </w:r>
            <w:proofErr w:type="spellEnd"/>
            <w:r w:rsidRPr="00260B36">
              <w:rPr>
                <w:rFonts w:ascii="Lucida Bright" w:hAnsi="Lucida Bright"/>
                <w:sz w:val="22"/>
                <w:szCs w:val="22"/>
              </w:rPr>
              <w:t xml:space="preserve"> laufen</w:t>
            </w:r>
            <w:r w:rsidRPr="00260B36">
              <w:rPr>
                <w:rFonts w:ascii="Lucida Bright" w:hAnsi="Lucida Bright"/>
                <w:sz w:val="22"/>
                <w:szCs w:val="22"/>
              </w:rPr>
              <w:br/>
              <w:t>41 m</w:t>
            </w:r>
          </w:p>
          <w:p w14:paraId="6E3E8591" w14:textId="77777777" w:rsidR="00703959" w:rsidRPr="004A15C7" w:rsidRDefault="00703959" w:rsidP="00260B36">
            <w:pPr>
              <w:pStyle w:val="BodyText"/>
              <w:numPr>
                <w:ilvl w:val="0"/>
                <w:numId w:val="27"/>
              </w:numPr>
              <w:ind w:left="318"/>
              <w:jc w:val="left"/>
              <w:rPr>
                <w:rFonts w:ascii="Lucida Bright" w:hAnsi="Lucida Bright"/>
                <w:sz w:val="22"/>
                <w:szCs w:val="22"/>
                <w:lang w:val="en-US"/>
              </w:rPr>
            </w:pPr>
            <w:r w:rsidRPr="004A15C7">
              <w:rPr>
                <w:rFonts w:ascii="Lucida Bright" w:hAnsi="Lucida Bright"/>
                <w:sz w:val="22"/>
                <w:szCs w:val="22"/>
                <w:lang w:val="en-US"/>
              </w:rPr>
              <w:t xml:space="preserve">Links </w:t>
            </w:r>
            <w:proofErr w:type="spellStart"/>
            <w:r w:rsidRPr="004A15C7">
              <w:rPr>
                <w:rFonts w:ascii="Lucida Bright" w:hAnsi="Lucida Bright"/>
                <w:sz w:val="22"/>
                <w:szCs w:val="22"/>
                <w:lang w:val="en-US"/>
              </w:rPr>
              <w:t>abbiegen</w:t>
            </w:r>
            <w:proofErr w:type="spellEnd"/>
            <w:r w:rsidRPr="004A15C7">
              <w:rPr>
                <w:rFonts w:ascii="Lucida Bright" w:hAnsi="Lucida Bright"/>
                <w:sz w:val="22"/>
                <w:szCs w:val="22"/>
                <w:lang w:val="en-US"/>
              </w:rPr>
              <w:t xml:space="preserve"> um auf dem Fischmarktplatz zu bleiben</w:t>
            </w:r>
            <w:r w:rsidRPr="004A15C7">
              <w:rPr>
                <w:rFonts w:ascii="Lucida Bright" w:hAnsi="Lucida Bright"/>
                <w:sz w:val="22"/>
                <w:szCs w:val="22"/>
                <w:lang w:val="en-US"/>
              </w:rPr>
              <w:br/>
              <w:t>15 m</w:t>
            </w:r>
          </w:p>
          <w:p w14:paraId="0FC3D318" w14:textId="5BC1F886" w:rsidR="00703959" w:rsidRPr="004A15C7" w:rsidRDefault="00703959" w:rsidP="00260B36">
            <w:pPr>
              <w:pStyle w:val="BodyText"/>
              <w:numPr>
                <w:ilvl w:val="0"/>
                <w:numId w:val="27"/>
              </w:numPr>
              <w:spacing w:after="0"/>
              <w:ind w:left="318"/>
              <w:jc w:val="left"/>
              <w:rPr>
                <w:rFonts w:ascii="Lucida Bright" w:hAnsi="Lucida Bright"/>
                <w:sz w:val="22"/>
                <w:szCs w:val="22"/>
              </w:rPr>
            </w:pPr>
            <w:r w:rsidRPr="004A15C7">
              <w:rPr>
                <w:rFonts w:ascii="Lucida Bright" w:hAnsi="Lucida Bright"/>
                <w:sz w:val="22"/>
                <w:szCs w:val="22"/>
                <w:lang w:val="en-US"/>
              </w:rPr>
              <w:t>Ziel erreicht</w:t>
            </w:r>
            <w:r w:rsidRPr="004A15C7">
              <w:rPr>
                <w:rFonts w:ascii="Lucida Bright" w:hAnsi="Lucida Bright"/>
                <w:sz w:val="22"/>
                <w:szCs w:val="22"/>
              </w:rPr>
              <w:t> </w:t>
            </w:r>
          </w:p>
        </w:tc>
        <w:tc>
          <w:tcPr>
            <w:tcW w:w="5136" w:type="dxa"/>
            <w:tcBorders>
              <w:top w:val="single" w:sz="4" w:space="0" w:color="7F7F7F" w:themeColor="text1" w:themeTint="80"/>
              <w:left w:val="single" w:sz="4" w:space="0" w:color="7F7F7F" w:themeColor="text1" w:themeTint="80"/>
            </w:tcBorders>
            <w:shd w:val="clear" w:color="auto" w:fill="auto"/>
          </w:tcPr>
          <w:p w14:paraId="6685F271" w14:textId="77777777" w:rsidR="00703959" w:rsidRPr="00423D5F" w:rsidRDefault="00703959" w:rsidP="00260B36">
            <w:pPr>
              <w:pStyle w:val="BodyText"/>
              <w:spacing w:before="240"/>
              <w:ind w:left="-108"/>
            </w:pPr>
            <w:r w:rsidRPr="00423D5F">
              <w:rPr>
                <w:noProof/>
                <w:lang w:eastAsia="de-CH"/>
              </w:rPr>
              <w:drawing>
                <wp:inline distT="0" distB="0" distL="0" distR="0" wp14:anchorId="6E574E0F" wp14:editId="69BBA0CF">
                  <wp:extent cx="3149157" cy="3289465"/>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167154" cy="3308264"/>
                          </a:xfrm>
                          <a:prstGeom prst="rect">
                            <a:avLst/>
                          </a:prstGeom>
                        </pic:spPr>
                      </pic:pic>
                    </a:graphicData>
                  </a:graphic>
                </wp:inline>
              </w:drawing>
            </w:r>
          </w:p>
          <w:p w14:paraId="3BB2D821" w14:textId="77777777" w:rsidR="00703959" w:rsidRPr="00885596" w:rsidRDefault="00703959" w:rsidP="00260B36">
            <w:pPr>
              <w:pStyle w:val="Caption"/>
              <w:ind w:left="-108"/>
            </w:pPr>
            <w:bookmarkStart w:id="79" w:name="_Toc374994706"/>
            <w:bookmarkStart w:id="80" w:name="_Toc375047286"/>
            <w:bookmarkStart w:id="81" w:name="_Toc375131320"/>
            <w:bookmarkStart w:id="82" w:name="_Toc375132738"/>
            <w:r w:rsidRPr="00885596">
              <w:t xml:space="preserve">Abbildung </w:t>
            </w:r>
            <w:fldSimple w:instr=" SEQ Abbildung \* ARABIC ">
              <w:r w:rsidR="006B5FC1" w:rsidRPr="00885596">
                <w:t>17</w:t>
              </w:r>
            </w:fldSimple>
            <w:r w:rsidRPr="00885596">
              <w:t xml:space="preserve"> - Routenansicht von Bing</w:t>
            </w:r>
            <w:bookmarkEnd w:id="79"/>
            <w:bookmarkEnd w:id="80"/>
            <w:bookmarkEnd w:id="81"/>
            <w:bookmarkEnd w:id="82"/>
          </w:p>
        </w:tc>
      </w:tr>
      <w:tr w:rsidR="00703959" w:rsidRPr="004A15C7" w14:paraId="25808ED5" w14:textId="77777777" w:rsidTr="004A15C7">
        <w:tc>
          <w:tcPr>
            <w:tcW w:w="9105" w:type="dxa"/>
            <w:gridSpan w:val="2"/>
            <w:shd w:val="clear" w:color="auto" w:fill="auto"/>
          </w:tcPr>
          <w:p w14:paraId="2604E98D" w14:textId="77777777" w:rsidR="00703959" w:rsidRPr="004A15C7" w:rsidRDefault="00703959" w:rsidP="00260B36">
            <w:pPr>
              <w:spacing w:before="240"/>
              <w:ind w:left="-108"/>
              <w:rPr>
                <w:b/>
              </w:rPr>
            </w:pPr>
            <w:r w:rsidRPr="004A15C7">
              <w:rPr>
                <w:b/>
              </w:rPr>
              <w:t>Fazit</w:t>
            </w:r>
          </w:p>
        </w:tc>
      </w:tr>
      <w:tr w:rsidR="00703959" w:rsidRPr="004A15C7" w14:paraId="66AAE695" w14:textId="77777777" w:rsidTr="004A15C7">
        <w:tc>
          <w:tcPr>
            <w:tcW w:w="9105" w:type="dxa"/>
            <w:gridSpan w:val="2"/>
            <w:shd w:val="clear" w:color="auto" w:fill="auto"/>
          </w:tcPr>
          <w:p w14:paraId="4FF4353B" w14:textId="46F65B45" w:rsidR="00703959" w:rsidRPr="004A15C7" w:rsidRDefault="00703959" w:rsidP="00260B36">
            <w:pPr>
              <w:ind w:left="-108"/>
            </w:pPr>
            <w:r w:rsidRPr="004A15C7">
              <w:t xml:space="preserve">Diese Route ist wohl eher für einen Autofahrer gedacht, da sie keine einzige </w:t>
            </w:r>
            <w:r w:rsidR="009C69A9" w:rsidRPr="004A15C7">
              <w:t>Fussgängeru</w:t>
            </w:r>
            <w:r w:rsidRPr="004A15C7">
              <w:t>nterführung nutzt</w:t>
            </w:r>
            <w:r w:rsidR="009C69A9" w:rsidRPr="004A15C7">
              <w:t>. Sie dauert</w:t>
            </w:r>
            <w:r w:rsidRPr="004A15C7">
              <w:t xml:space="preserve"> daher viel länger </w:t>
            </w:r>
            <w:r w:rsidR="009C69A9" w:rsidRPr="004A15C7">
              <w:t>als bei vergleichba</w:t>
            </w:r>
            <w:r w:rsidR="004A15C7">
              <w:softHyphen/>
            </w:r>
            <w:r w:rsidR="009C69A9" w:rsidRPr="004A15C7">
              <w:t>ren Diensten</w:t>
            </w:r>
            <w:r w:rsidRPr="004A15C7">
              <w:t>. Eine blinde oder sehbehinderte Person würde aber eher ans Ziel kommen als bei den Diensten</w:t>
            </w:r>
            <w:r w:rsidR="009C69A9" w:rsidRPr="004A15C7">
              <w:t xml:space="preserve"> welche Strassen an irgendwel</w:t>
            </w:r>
            <w:r w:rsidR="004A15C7">
              <w:softHyphen/>
            </w:r>
            <w:r w:rsidR="009C69A9" w:rsidRPr="004A15C7">
              <w:t>chen Orten überqueren, denn die verwendeten</w:t>
            </w:r>
            <w:r w:rsidRPr="004A15C7">
              <w:t xml:space="preserve"> Strassen haben alle Tro</w:t>
            </w:r>
            <w:r w:rsidRPr="004A15C7">
              <w:t>t</w:t>
            </w:r>
            <w:r w:rsidRPr="004A15C7">
              <w:t>toirs.</w:t>
            </w:r>
          </w:p>
        </w:tc>
      </w:tr>
    </w:tbl>
    <w:p w14:paraId="03D541AC" w14:textId="77777777" w:rsidR="00260B36" w:rsidRDefault="00260B36">
      <w:pPr>
        <w:suppressAutoHyphens w:val="0"/>
        <w:autoSpaceDN/>
        <w:spacing w:after="0" w:line="240" w:lineRule="auto"/>
        <w:ind w:firstLine="360"/>
        <w:jc w:val="left"/>
        <w:textAlignment w:val="auto"/>
        <w:rPr>
          <w:rFonts w:eastAsiaTheme="majorEastAsia" w:cstheme="majorBidi"/>
          <w:b/>
        </w:rPr>
      </w:pPr>
      <w:r>
        <w:br w:type="page"/>
      </w:r>
    </w:p>
    <w:p w14:paraId="59FBC756" w14:textId="3DD6FBBE" w:rsidR="00703959" w:rsidRPr="00423D5F" w:rsidRDefault="00572570" w:rsidP="00C0772F">
      <w:pPr>
        <w:pStyle w:val="Heading5"/>
      </w:pPr>
      <w:r>
        <w:lastRenderedPageBreak/>
        <w:t>MapQ</w:t>
      </w:r>
      <w:r w:rsidR="00703959" w:rsidRPr="00423D5F">
        <w:t>uest API</w:t>
      </w:r>
    </w:p>
    <w:p w14:paraId="2B1B0649" w14:textId="04B69298" w:rsidR="00703959" w:rsidRPr="00423D5F" w:rsidRDefault="00703959" w:rsidP="00C0772F">
      <w:r w:rsidRPr="00423D5F">
        <w:t>Dies ist der API-Zugriff, welcher hinter Mapquest.com</w:t>
      </w:r>
      <w:r w:rsidR="00F10BEC">
        <w:t xml:space="preserve"> </w:t>
      </w:r>
      <w:sdt>
        <w:sdtPr>
          <w:id w:val="-338778777"/>
          <w:citation/>
        </w:sdtPr>
        <w:sdtContent>
          <w:r w:rsidR="00F10BEC">
            <w:fldChar w:fldCharType="begin"/>
          </w:r>
          <w:r w:rsidR="00F10BEC">
            <w:instrText xml:space="preserve"> CITATION Map13 \l 2055 </w:instrText>
          </w:r>
          <w:r w:rsidR="00F10BEC">
            <w:fldChar w:fldCharType="separate"/>
          </w:r>
          <w:r w:rsidR="00F10BEC">
            <w:rPr>
              <w:noProof/>
            </w:rPr>
            <w:t>[6]</w:t>
          </w:r>
          <w:r w:rsidR="00F10BEC">
            <w:fldChar w:fldCharType="end"/>
          </w:r>
        </w:sdtContent>
      </w:sdt>
      <w:r w:rsidRPr="00423D5F">
        <w:t xml:space="preserve"> liegt. Für die textuelle Route kann eine JSON-Abfrage verwendet werden. </w:t>
      </w:r>
    </w:p>
    <w:tbl>
      <w:tblPr>
        <w:tblStyle w:val="TableGrid"/>
        <w:tblW w:w="907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11"/>
        <w:gridCol w:w="4961"/>
      </w:tblGrid>
      <w:tr w:rsidR="00703959" w:rsidRPr="00260B36" w14:paraId="17B229FD" w14:textId="77777777" w:rsidTr="007F3B2B">
        <w:tc>
          <w:tcPr>
            <w:tcW w:w="4111" w:type="dxa"/>
            <w:tcBorders>
              <w:bottom w:val="single" w:sz="4" w:space="0" w:color="7F7F7F" w:themeColor="text1" w:themeTint="80"/>
              <w:right w:val="single" w:sz="4" w:space="0" w:color="7F7F7F" w:themeColor="text1" w:themeTint="80"/>
            </w:tcBorders>
            <w:shd w:val="clear" w:color="auto" w:fill="auto"/>
          </w:tcPr>
          <w:p w14:paraId="3D1678FD" w14:textId="77777777" w:rsidR="00703959" w:rsidRPr="00260B36" w:rsidRDefault="00703959" w:rsidP="00260B36">
            <w:pPr>
              <w:pStyle w:val="BodyText"/>
              <w:ind w:left="-108"/>
              <w:rPr>
                <w:rFonts w:ascii="Lucida Bright" w:hAnsi="Lucida Bright"/>
                <w:b/>
                <w:sz w:val="22"/>
                <w:szCs w:val="22"/>
              </w:rPr>
            </w:pPr>
            <w:r w:rsidRPr="00260B36">
              <w:rPr>
                <w:rFonts w:ascii="Lucida Bright" w:hAnsi="Lucida Bright"/>
                <w:b/>
                <w:sz w:val="22"/>
                <w:szCs w:val="22"/>
              </w:rPr>
              <w:t>Routenbeschreibung</w:t>
            </w:r>
          </w:p>
        </w:tc>
        <w:tc>
          <w:tcPr>
            <w:tcW w:w="4961" w:type="dxa"/>
            <w:tcBorders>
              <w:left w:val="single" w:sz="4" w:space="0" w:color="7F7F7F" w:themeColor="text1" w:themeTint="80"/>
              <w:bottom w:val="single" w:sz="4" w:space="0" w:color="7F7F7F" w:themeColor="text1" w:themeTint="80"/>
            </w:tcBorders>
            <w:shd w:val="clear" w:color="auto" w:fill="auto"/>
          </w:tcPr>
          <w:p w14:paraId="222C4725" w14:textId="77777777" w:rsidR="00703959" w:rsidRPr="00260B36" w:rsidRDefault="00703959" w:rsidP="00C0772F">
            <w:pPr>
              <w:pStyle w:val="BodyText"/>
              <w:rPr>
                <w:rFonts w:ascii="Lucida Bright" w:hAnsi="Lucida Bright"/>
                <w:b/>
                <w:sz w:val="22"/>
                <w:szCs w:val="22"/>
              </w:rPr>
            </w:pPr>
            <w:r w:rsidRPr="00260B36">
              <w:rPr>
                <w:rFonts w:ascii="Lucida Bright" w:hAnsi="Lucida Bright"/>
                <w:b/>
                <w:sz w:val="22"/>
                <w:szCs w:val="22"/>
              </w:rPr>
              <w:t>Abbildung</w:t>
            </w:r>
          </w:p>
        </w:tc>
      </w:tr>
      <w:tr w:rsidR="00703959" w:rsidRPr="00260B36" w14:paraId="77A78DAE" w14:textId="77777777" w:rsidTr="007F3B2B">
        <w:tc>
          <w:tcPr>
            <w:tcW w:w="4111" w:type="dxa"/>
            <w:tcBorders>
              <w:top w:val="single" w:sz="4" w:space="0" w:color="7F7F7F" w:themeColor="text1" w:themeTint="80"/>
              <w:right w:val="single" w:sz="4" w:space="0" w:color="7F7F7F" w:themeColor="text1" w:themeTint="80"/>
            </w:tcBorders>
            <w:shd w:val="clear" w:color="auto" w:fill="auto"/>
          </w:tcPr>
          <w:p w14:paraId="290196B1" w14:textId="353C5D85" w:rsidR="00703959" w:rsidRPr="00260B36" w:rsidRDefault="00703959" w:rsidP="00260B36">
            <w:pPr>
              <w:pStyle w:val="BodyText"/>
              <w:numPr>
                <w:ilvl w:val="0"/>
                <w:numId w:val="28"/>
              </w:numPr>
              <w:spacing w:before="240"/>
              <w:jc w:val="left"/>
              <w:rPr>
                <w:rFonts w:ascii="Lucida Bright" w:hAnsi="Lucida Bright"/>
                <w:sz w:val="22"/>
                <w:szCs w:val="22"/>
              </w:rPr>
            </w:pPr>
            <w:r w:rsidRPr="00260B36">
              <w:rPr>
                <w:rFonts w:ascii="Lucida Bright" w:hAnsi="Lucida Bright"/>
                <w:sz w:val="22"/>
                <w:szCs w:val="22"/>
              </w:rPr>
              <w:t xml:space="preserve">Fahren Sie zunächst auf die Oberseestrasse nach Osten </w:t>
            </w:r>
            <w:r w:rsidR="00260B36">
              <w:rPr>
                <w:rFonts w:ascii="Lucida Bright" w:hAnsi="Lucida Bright"/>
                <w:sz w:val="22"/>
                <w:szCs w:val="22"/>
              </w:rPr>
              <w:t xml:space="preserve">(Teilweise nicht asphaltiert). </w:t>
            </w:r>
            <w:r w:rsidRPr="00260B36">
              <w:rPr>
                <w:rFonts w:ascii="Lucida Bright" w:hAnsi="Lucida Bright"/>
                <w:sz w:val="22"/>
                <w:szCs w:val="22"/>
              </w:rPr>
              <w:t>(0.01 km)</w:t>
            </w:r>
          </w:p>
          <w:p w14:paraId="3CFEDE97" w14:textId="29ADDF42" w:rsidR="00703959" w:rsidRPr="00260B36" w:rsidRDefault="00703959" w:rsidP="00260B36">
            <w:pPr>
              <w:pStyle w:val="BodyText"/>
              <w:numPr>
                <w:ilvl w:val="0"/>
                <w:numId w:val="28"/>
              </w:numPr>
              <w:spacing w:before="240"/>
              <w:jc w:val="left"/>
              <w:rPr>
                <w:rFonts w:ascii="Lucida Bright" w:hAnsi="Lucida Bright"/>
                <w:sz w:val="22"/>
                <w:szCs w:val="22"/>
              </w:rPr>
            </w:pPr>
            <w:r w:rsidRPr="00260B36">
              <w:rPr>
                <w:rFonts w:ascii="Lucida Bright" w:hAnsi="Lucida Bright"/>
                <w:sz w:val="22"/>
                <w:szCs w:val="22"/>
              </w:rPr>
              <w:t>Abbiegen nach links.</w:t>
            </w:r>
            <w:r w:rsidRPr="00260B36">
              <w:rPr>
                <w:rFonts w:ascii="Lucida Bright" w:hAnsi="Lucida Bright"/>
                <w:sz w:val="22"/>
                <w:szCs w:val="22"/>
              </w:rPr>
              <w:tab/>
              <w:t>(0.02 km)</w:t>
            </w:r>
          </w:p>
          <w:p w14:paraId="18AE1BFA" w14:textId="6AD3B840" w:rsidR="00703959" w:rsidRPr="00260B36" w:rsidRDefault="00703959" w:rsidP="00260B36">
            <w:pPr>
              <w:pStyle w:val="BodyText"/>
              <w:numPr>
                <w:ilvl w:val="0"/>
                <w:numId w:val="28"/>
              </w:numPr>
              <w:spacing w:before="240"/>
              <w:jc w:val="left"/>
              <w:rPr>
                <w:rFonts w:ascii="Lucida Bright" w:hAnsi="Lucida Bright"/>
                <w:sz w:val="22"/>
                <w:szCs w:val="22"/>
              </w:rPr>
            </w:pPr>
            <w:r w:rsidRPr="00260B36">
              <w:rPr>
                <w:rFonts w:ascii="Lucida Bright" w:hAnsi="Lucida Bright"/>
                <w:sz w:val="22"/>
                <w:szCs w:val="22"/>
              </w:rPr>
              <w:t>Abbiegen nach rechts auf die Rietstrasse.</w:t>
            </w:r>
            <w:r w:rsidR="007F3B2B">
              <w:rPr>
                <w:rFonts w:ascii="Lucida Bright" w:hAnsi="Lucida Bright"/>
                <w:sz w:val="22"/>
                <w:szCs w:val="22"/>
              </w:rPr>
              <w:t xml:space="preserve"> </w:t>
            </w:r>
            <w:r w:rsidRPr="00260B36">
              <w:rPr>
                <w:rFonts w:ascii="Lucida Bright" w:hAnsi="Lucida Bright"/>
                <w:sz w:val="22"/>
                <w:szCs w:val="22"/>
              </w:rPr>
              <w:t>(0.83 km)</w:t>
            </w:r>
          </w:p>
          <w:p w14:paraId="6A74067B" w14:textId="4BFC6F4A" w:rsidR="00703959" w:rsidRPr="00260B36" w:rsidRDefault="00703959" w:rsidP="00260B36">
            <w:pPr>
              <w:pStyle w:val="BodyText"/>
              <w:numPr>
                <w:ilvl w:val="0"/>
                <w:numId w:val="28"/>
              </w:numPr>
              <w:spacing w:before="240"/>
              <w:jc w:val="left"/>
              <w:rPr>
                <w:rFonts w:ascii="Lucida Bright" w:hAnsi="Lucida Bright"/>
                <w:sz w:val="22"/>
                <w:szCs w:val="22"/>
              </w:rPr>
            </w:pPr>
            <w:r w:rsidRPr="00260B36">
              <w:rPr>
                <w:rFonts w:ascii="Lucida Bright" w:hAnsi="Lucida Bright"/>
                <w:sz w:val="22"/>
                <w:szCs w:val="22"/>
              </w:rPr>
              <w:t>Abbiegen nach rechts und bleiben Sie auf die Riet</w:t>
            </w:r>
            <w:r w:rsidR="00260B36">
              <w:rPr>
                <w:rFonts w:ascii="Lucida Bright" w:hAnsi="Lucida Bright"/>
                <w:sz w:val="22"/>
                <w:szCs w:val="22"/>
              </w:rPr>
              <w:softHyphen/>
            </w:r>
            <w:r w:rsidRPr="00260B36">
              <w:rPr>
                <w:rFonts w:ascii="Lucida Bright" w:hAnsi="Lucida Bright"/>
                <w:sz w:val="22"/>
                <w:szCs w:val="22"/>
              </w:rPr>
              <w:t>stras</w:t>
            </w:r>
            <w:r w:rsidR="00260B36" w:rsidRPr="00260B36">
              <w:rPr>
                <w:rFonts w:ascii="Lucida Bright" w:hAnsi="Lucida Bright"/>
                <w:sz w:val="22"/>
                <w:szCs w:val="22"/>
              </w:rPr>
              <w:t>se.</w:t>
            </w:r>
            <w:r w:rsidR="007F3B2B">
              <w:rPr>
                <w:rFonts w:ascii="Lucida Bright" w:hAnsi="Lucida Bright"/>
                <w:sz w:val="22"/>
                <w:szCs w:val="22"/>
              </w:rPr>
              <w:t xml:space="preserve"> </w:t>
            </w:r>
            <w:r w:rsidRPr="00260B36">
              <w:rPr>
                <w:rFonts w:ascii="Lucida Bright" w:hAnsi="Lucida Bright"/>
                <w:sz w:val="22"/>
                <w:szCs w:val="22"/>
              </w:rPr>
              <w:t>(0.15 km)</w:t>
            </w:r>
          </w:p>
          <w:p w14:paraId="00299386" w14:textId="4E9B0970" w:rsidR="00703959" w:rsidRPr="00260B36" w:rsidRDefault="00703959" w:rsidP="00260B36">
            <w:pPr>
              <w:pStyle w:val="BodyText"/>
              <w:numPr>
                <w:ilvl w:val="0"/>
                <w:numId w:val="28"/>
              </w:numPr>
              <w:spacing w:before="240"/>
              <w:jc w:val="left"/>
              <w:rPr>
                <w:rFonts w:ascii="Lucida Bright" w:hAnsi="Lucida Bright"/>
                <w:sz w:val="22"/>
                <w:szCs w:val="22"/>
              </w:rPr>
            </w:pPr>
            <w:r w:rsidRPr="00260B36">
              <w:rPr>
                <w:rFonts w:ascii="Lucida Bright" w:hAnsi="Lucida Bright"/>
                <w:sz w:val="22"/>
                <w:szCs w:val="22"/>
              </w:rPr>
              <w:t>Abbiegen nach links auf die Schönbodenstrasse.</w:t>
            </w:r>
            <w:r w:rsidRPr="00260B36">
              <w:rPr>
                <w:rFonts w:ascii="Lucida Bright" w:hAnsi="Lucida Bright"/>
                <w:sz w:val="22"/>
                <w:szCs w:val="22"/>
              </w:rPr>
              <w:tab/>
              <w:t>(0.53 km)</w:t>
            </w:r>
          </w:p>
          <w:p w14:paraId="560D324D" w14:textId="2CC5F34B" w:rsidR="00703959" w:rsidRPr="00260B36" w:rsidRDefault="00703959" w:rsidP="00260B36">
            <w:pPr>
              <w:pStyle w:val="BodyText"/>
              <w:numPr>
                <w:ilvl w:val="0"/>
                <w:numId w:val="28"/>
              </w:numPr>
              <w:spacing w:before="240"/>
              <w:jc w:val="left"/>
              <w:rPr>
                <w:rFonts w:ascii="Lucida Bright" w:hAnsi="Lucida Bright"/>
                <w:sz w:val="22"/>
                <w:szCs w:val="22"/>
              </w:rPr>
            </w:pPr>
            <w:r w:rsidRPr="00260B36">
              <w:rPr>
                <w:rFonts w:ascii="Lucida Bright" w:hAnsi="Lucida Bright"/>
                <w:sz w:val="22"/>
                <w:szCs w:val="22"/>
              </w:rPr>
              <w:t>Abbiegen nach links auf die Neue Jonastrasse/8.</w:t>
            </w:r>
            <w:r w:rsidRPr="00260B36">
              <w:rPr>
                <w:rFonts w:ascii="Lucida Bright" w:hAnsi="Lucida Bright"/>
                <w:sz w:val="22"/>
                <w:szCs w:val="22"/>
              </w:rPr>
              <w:tab/>
              <w:t>(0.39 km)</w:t>
            </w:r>
          </w:p>
          <w:p w14:paraId="534F9DC6" w14:textId="715D268B" w:rsidR="00703959" w:rsidRPr="00260B36" w:rsidRDefault="00703959" w:rsidP="00260B36">
            <w:pPr>
              <w:pStyle w:val="BodyText"/>
              <w:numPr>
                <w:ilvl w:val="0"/>
                <w:numId w:val="28"/>
              </w:numPr>
              <w:spacing w:before="240"/>
              <w:jc w:val="left"/>
              <w:rPr>
                <w:rFonts w:ascii="Lucida Bright" w:hAnsi="Lucida Bright"/>
                <w:sz w:val="22"/>
                <w:szCs w:val="22"/>
              </w:rPr>
            </w:pPr>
            <w:r w:rsidRPr="00260B36">
              <w:rPr>
                <w:rFonts w:ascii="Lucida Bright" w:hAnsi="Lucida Bright"/>
                <w:sz w:val="22"/>
                <w:szCs w:val="22"/>
              </w:rPr>
              <w:t>Abbiegen nach rechts auf die Falkenstrasse.</w:t>
            </w:r>
            <w:r w:rsidR="007F3B2B">
              <w:rPr>
                <w:rFonts w:ascii="Lucida Bright" w:hAnsi="Lucida Bright"/>
                <w:sz w:val="22"/>
                <w:szCs w:val="22"/>
              </w:rPr>
              <w:t xml:space="preserve"> </w:t>
            </w:r>
            <w:r w:rsidRPr="00260B36">
              <w:rPr>
                <w:rFonts w:ascii="Lucida Bright" w:hAnsi="Lucida Bright"/>
                <w:sz w:val="22"/>
                <w:szCs w:val="22"/>
              </w:rPr>
              <w:t>(0.04 km)</w:t>
            </w:r>
          </w:p>
          <w:p w14:paraId="30648913" w14:textId="77777777" w:rsidR="00703959" w:rsidRPr="00260B36" w:rsidRDefault="00703959" w:rsidP="00260B36">
            <w:pPr>
              <w:pStyle w:val="BodyText"/>
              <w:numPr>
                <w:ilvl w:val="0"/>
                <w:numId w:val="28"/>
              </w:numPr>
              <w:spacing w:before="240"/>
              <w:jc w:val="left"/>
              <w:rPr>
                <w:rFonts w:ascii="Lucida Bright" w:hAnsi="Lucida Bright"/>
                <w:sz w:val="22"/>
                <w:szCs w:val="22"/>
              </w:rPr>
            </w:pPr>
            <w:r w:rsidRPr="00260B36">
              <w:rPr>
                <w:rFonts w:ascii="Lucida Bright" w:hAnsi="Lucida Bright"/>
                <w:sz w:val="22"/>
                <w:szCs w:val="22"/>
              </w:rPr>
              <w:t>Abbiegen nach links auf die Klaus Gebert Strasse.</w:t>
            </w:r>
            <w:r w:rsidRPr="00260B36">
              <w:rPr>
                <w:rFonts w:ascii="Lucida Bright" w:hAnsi="Lucida Bright"/>
                <w:sz w:val="22"/>
                <w:szCs w:val="22"/>
              </w:rPr>
              <w:tab/>
              <w:t xml:space="preserve"> (0.09 km)</w:t>
            </w:r>
          </w:p>
          <w:p w14:paraId="028E71E4" w14:textId="494F5764" w:rsidR="00260B36" w:rsidRPr="00260B36" w:rsidRDefault="00703959" w:rsidP="00260B36">
            <w:pPr>
              <w:pStyle w:val="BodyText"/>
              <w:numPr>
                <w:ilvl w:val="0"/>
                <w:numId w:val="28"/>
              </w:numPr>
              <w:spacing w:before="240"/>
              <w:jc w:val="left"/>
              <w:rPr>
                <w:rFonts w:ascii="Lucida Bright" w:hAnsi="Lucida Bright"/>
                <w:sz w:val="22"/>
                <w:szCs w:val="22"/>
              </w:rPr>
            </w:pPr>
            <w:r w:rsidRPr="00260B36">
              <w:rPr>
                <w:rFonts w:ascii="Lucida Bright" w:hAnsi="Lucida Bright"/>
                <w:sz w:val="22"/>
                <w:szCs w:val="22"/>
              </w:rPr>
              <w:t>Bleiben Sie geradeaus und gehen Sie auf den Fussweg. Gehen Sie weiter nach Wes</w:t>
            </w:r>
            <w:r w:rsidR="00260B36">
              <w:rPr>
                <w:rFonts w:ascii="Lucida Bright" w:hAnsi="Lucida Bright"/>
                <w:sz w:val="22"/>
                <w:szCs w:val="22"/>
              </w:rPr>
              <w:softHyphen/>
            </w:r>
            <w:r w:rsidRPr="00260B36">
              <w:rPr>
                <w:rFonts w:ascii="Lucida Bright" w:hAnsi="Lucida Bright"/>
                <w:sz w:val="22"/>
                <w:szCs w:val="22"/>
              </w:rPr>
              <w:t>ten</w:t>
            </w:r>
            <w:r w:rsidR="007F3B2B">
              <w:rPr>
                <w:rFonts w:ascii="Lucida Bright" w:hAnsi="Lucida Bright"/>
                <w:sz w:val="22"/>
                <w:szCs w:val="22"/>
              </w:rPr>
              <w:t xml:space="preserve"> </w:t>
            </w:r>
            <w:r w:rsidRPr="00260B36">
              <w:rPr>
                <w:rFonts w:ascii="Lucida Bright" w:hAnsi="Lucida Bright"/>
                <w:sz w:val="22"/>
                <w:szCs w:val="22"/>
              </w:rPr>
              <w:t>(0.09 km)</w:t>
            </w:r>
          </w:p>
          <w:p w14:paraId="3343A6DC" w14:textId="00FE6913" w:rsidR="00703959" w:rsidRPr="00260B36" w:rsidRDefault="00703959" w:rsidP="00260B36">
            <w:pPr>
              <w:pStyle w:val="BodyText"/>
              <w:numPr>
                <w:ilvl w:val="0"/>
                <w:numId w:val="28"/>
              </w:numPr>
              <w:spacing w:before="240"/>
              <w:jc w:val="left"/>
              <w:rPr>
                <w:rFonts w:ascii="Lucida Bright" w:hAnsi="Lucida Bright"/>
                <w:sz w:val="22"/>
                <w:szCs w:val="22"/>
              </w:rPr>
            </w:pPr>
            <w:r w:rsidRPr="00260B36">
              <w:rPr>
                <w:rFonts w:ascii="Lucida Bright" w:hAnsi="Lucida Bright"/>
                <w:sz w:val="22"/>
                <w:szCs w:val="22"/>
              </w:rPr>
              <w:t>Abbiegen nach le</w:t>
            </w:r>
            <w:r w:rsidR="007F3B2B">
              <w:rPr>
                <w:rFonts w:ascii="Lucida Bright" w:hAnsi="Lucida Bright"/>
                <w:sz w:val="22"/>
                <w:szCs w:val="22"/>
              </w:rPr>
              <w:t xml:space="preserve">icht links auf die Webergasse. </w:t>
            </w:r>
            <w:r w:rsidRPr="00260B36">
              <w:rPr>
                <w:rFonts w:ascii="Lucida Bright" w:hAnsi="Lucida Bright"/>
                <w:sz w:val="22"/>
                <w:szCs w:val="22"/>
              </w:rPr>
              <w:t>(0.14 km)</w:t>
            </w:r>
          </w:p>
          <w:p w14:paraId="45651E0A" w14:textId="7401E754" w:rsidR="00703959" w:rsidRPr="00260B36" w:rsidRDefault="00703959" w:rsidP="00260B36">
            <w:pPr>
              <w:pStyle w:val="BodyText"/>
              <w:numPr>
                <w:ilvl w:val="0"/>
                <w:numId w:val="28"/>
              </w:numPr>
              <w:spacing w:before="240"/>
              <w:jc w:val="left"/>
              <w:rPr>
                <w:rFonts w:ascii="Lucida Bright" w:hAnsi="Lucida Bright"/>
                <w:sz w:val="22"/>
                <w:szCs w:val="22"/>
              </w:rPr>
            </w:pPr>
            <w:r w:rsidRPr="00260B36">
              <w:rPr>
                <w:rFonts w:ascii="Lucida Bright" w:hAnsi="Lucida Bright"/>
                <w:sz w:val="22"/>
                <w:szCs w:val="22"/>
              </w:rPr>
              <w:t>Abbiegen nach links auf den Hauptplatz. (0.03 km)</w:t>
            </w:r>
          </w:p>
          <w:p w14:paraId="533E307C" w14:textId="41D87FDB" w:rsidR="00703959" w:rsidRPr="00260B36" w:rsidRDefault="00703959" w:rsidP="00260B36">
            <w:pPr>
              <w:pStyle w:val="BodyText"/>
              <w:numPr>
                <w:ilvl w:val="0"/>
                <w:numId w:val="28"/>
              </w:numPr>
              <w:spacing w:before="240"/>
              <w:jc w:val="left"/>
              <w:rPr>
                <w:rFonts w:ascii="Lucida Bright" w:hAnsi="Lucida Bright"/>
                <w:sz w:val="22"/>
                <w:szCs w:val="22"/>
              </w:rPr>
            </w:pPr>
            <w:r w:rsidRPr="00260B36">
              <w:rPr>
                <w:rFonts w:ascii="Lucida Bright" w:hAnsi="Lucida Bright"/>
                <w:sz w:val="22"/>
                <w:szCs w:val="22"/>
              </w:rPr>
              <w:t xml:space="preserve">Bleiben Sie geradeaus und fahren Sie auf die </w:t>
            </w:r>
            <w:proofErr w:type="spellStart"/>
            <w:r w:rsidRPr="00260B36">
              <w:rPr>
                <w:rFonts w:ascii="Lucida Bright" w:hAnsi="Lucida Bright"/>
                <w:sz w:val="22"/>
                <w:szCs w:val="22"/>
              </w:rPr>
              <w:t>Fischmarkt</w:t>
            </w:r>
            <w:r w:rsidR="007F3B2B">
              <w:rPr>
                <w:rFonts w:ascii="Lucida Bright" w:hAnsi="Lucida Bright"/>
                <w:sz w:val="22"/>
                <w:szCs w:val="22"/>
              </w:rPr>
              <w:softHyphen/>
            </w:r>
            <w:r w:rsidRPr="00260B36">
              <w:rPr>
                <w:rFonts w:ascii="Lucida Bright" w:hAnsi="Lucida Bright"/>
                <w:sz w:val="22"/>
                <w:szCs w:val="22"/>
              </w:rPr>
              <w:t>strasse</w:t>
            </w:r>
            <w:proofErr w:type="spellEnd"/>
            <w:r w:rsidRPr="00260B36">
              <w:rPr>
                <w:rFonts w:ascii="Lucida Bright" w:hAnsi="Lucida Bright"/>
                <w:sz w:val="22"/>
                <w:szCs w:val="22"/>
              </w:rPr>
              <w:t xml:space="preserve">. (0.11 km) </w:t>
            </w:r>
          </w:p>
          <w:p w14:paraId="13D6F07F" w14:textId="77777777" w:rsidR="00703959" w:rsidRPr="00260B36" w:rsidRDefault="00703959" w:rsidP="00260B36">
            <w:pPr>
              <w:pStyle w:val="BodyText"/>
              <w:numPr>
                <w:ilvl w:val="0"/>
                <w:numId w:val="28"/>
              </w:numPr>
              <w:spacing w:before="240"/>
              <w:jc w:val="left"/>
              <w:rPr>
                <w:rFonts w:ascii="Lucida Bright" w:hAnsi="Lucida Bright"/>
                <w:sz w:val="22"/>
                <w:szCs w:val="22"/>
              </w:rPr>
            </w:pPr>
            <w:r w:rsidRPr="00260B36">
              <w:rPr>
                <w:rFonts w:ascii="Lucida Bright" w:hAnsi="Lucida Bright"/>
                <w:sz w:val="22"/>
                <w:szCs w:val="22"/>
              </w:rPr>
              <w:t>Ziel erreicht</w:t>
            </w:r>
          </w:p>
        </w:tc>
        <w:tc>
          <w:tcPr>
            <w:tcW w:w="4961" w:type="dxa"/>
            <w:tcBorders>
              <w:top w:val="single" w:sz="4" w:space="0" w:color="7F7F7F" w:themeColor="text1" w:themeTint="80"/>
              <w:left w:val="single" w:sz="4" w:space="0" w:color="7F7F7F" w:themeColor="text1" w:themeTint="80"/>
            </w:tcBorders>
            <w:shd w:val="clear" w:color="auto" w:fill="auto"/>
            <w:vAlign w:val="center"/>
          </w:tcPr>
          <w:p w14:paraId="37D4FDBF" w14:textId="4284FF92" w:rsidR="00703959" w:rsidRPr="00260B36" w:rsidRDefault="00703959" w:rsidP="00C0772F">
            <w:pPr>
              <w:pStyle w:val="BodyText"/>
              <w:rPr>
                <w:rFonts w:ascii="Lucida Bright" w:hAnsi="Lucida Bright"/>
                <w:sz w:val="22"/>
                <w:szCs w:val="22"/>
              </w:rPr>
            </w:pPr>
            <w:r w:rsidRPr="00260B36">
              <w:rPr>
                <w:rFonts w:ascii="Lucida Bright" w:hAnsi="Lucida Bright"/>
                <w:noProof/>
                <w:sz w:val="22"/>
                <w:szCs w:val="22"/>
                <w:lang w:eastAsia="de-CH"/>
              </w:rPr>
              <mc:AlternateContent>
                <mc:Choice Requires="wps">
                  <w:drawing>
                    <wp:anchor distT="0" distB="0" distL="114300" distR="114300" simplePos="0" relativeHeight="251667456" behindDoc="0" locked="0" layoutInCell="1" allowOverlap="1" wp14:anchorId="7AB36A47" wp14:editId="50012851">
                      <wp:simplePos x="0" y="0"/>
                      <wp:positionH relativeFrom="column">
                        <wp:posOffset>392430</wp:posOffset>
                      </wp:positionH>
                      <wp:positionV relativeFrom="paragraph">
                        <wp:posOffset>1427480</wp:posOffset>
                      </wp:positionV>
                      <wp:extent cx="818515" cy="477520"/>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8515" cy="477520"/>
                              </a:xfrm>
                              <a:prstGeom prst="rect">
                                <a:avLst/>
                              </a:prstGeom>
                              <a:noFill/>
                              <a:ln w="9525">
                                <a:noFill/>
                                <a:miter lim="800000"/>
                                <a:headEnd/>
                                <a:tailEnd/>
                              </a:ln>
                            </wps:spPr>
                            <wps:txbx>
                              <w:txbxContent>
                                <w:p w14:paraId="29C72D96" w14:textId="77777777" w:rsidR="004219EC" w:rsidRPr="00A72696" w:rsidRDefault="004219EC" w:rsidP="00C0772F">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59" type="#_x0000_t202" style="position:absolute;left:0;text-align:left;margin-left:30.9pt;margin-top:112.4pt;width:64.45pt;height:3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" filled="f" stroked="f">
                      <v:textbox>
                        <w:txbxContent>
                          <w:p w14:paraId="29C72D96" w14:textId="77777777" w:rsidR="004219EC" w:rsidRPr="00A72696" w:rsidRDefault="004219EC" w:rsidP="00C0772F">
                            <w:pPr>
                              <w:rPr>
                                <w:lang w:val="en-US"/>
                              </w:rPr>
                            </w:pPr>
                          </w:p>
                        </w:txbxContent>
                      </v:textbox>
                    </v:shape>
                  </w:pict>
                </mc:Fallback>
              </mc:AlternateContent>
            </w:r>
            <w:r w:rsidRPr="00260B36">
              <w:rPr>
                <w:rFonts w:ascii="Lucida Bright" w:hAnsi="Lucida Bright"/>
                <w:noProof/>
                <w:sz w:val="22"/>
                <w:szCs w:val="22"/>
                <w:lang w:eastAsia="de-CH"/>
              </w:rPr>
              <w:drawing>
                <wp:inline distT="0" distB="0" distL="0" distR="0" wp14:anchorId="57749573" wp14:editId="2E963771">
                  <wp:extent cx="3302758" cy="21745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2931" t="25037" b="9668"/>
                          <a:stretch/>
                        </pic:blipFill>
                        <pic:spPr bwMode="auto">
                          <a:xfrm>
                            <a:off x="0" y="0"/>
                            <a:ext cx="3309578" cy="2179079"/>
                          </a:xfrm>
                          <a:prstGeom prst="rect">
                            <a:avLst/>
                          </a:prstGeom>
                          <a:ln>
                            <a:noFill/>
                          </a:ln>
                          <a:extLst>
                            <a:ext uri="{53640926-AAD7-44D8-BBD7-CCE9431645EC}">
                              <a14:shadowObscured xmlns:a14="http://schemas.microsoft.com/office/drawing/2010/main"/>
                            </a:ext>
                          </a:extLst>
                        </pic:spPr>
                      </pic:pic>
                    </a:graphicData>
                  </a:graphic>
                </wp:inline>
              </w:drawing>
            </w:r>
          </w:p>
          <w:p w14:paraId="0117586A" w14:textId="77777777" w:rsidR="00703959" w:rsidRPr="00260B36" w:rsidRDefault="00703959" w:rsidP="00260B36">
            <w:pPr>
              <w:pStyle w:val="Caption"/>
            </w:pPr>
            <w:bookmarkStart w:id="83" w:name="_Toc374994707"/>
            <w:bookmarkStart w:id="84" w:name="_Toc375047287"/>
            <w:bookmarkStart w:id="85" w:name="_Toc375131321"/>
            <w:bookmarkStart w:id="86" w:name="_Toc375132739"/>
            <w:r w:rsidRPr="00260B36">
              <w:t xml:space="preserve">Abbildung </w:t>
            </w:r>
            <w:fldSimple w:instr=" SEQ Abbildung \* ARABIC ">
              <w:r w:rsidR="006B5FC1" w:rsidRPr="00260B36">
                <w:t>18</w:t>
              </w:r>
            </w:fldSimple>
            <w:r w:rsidRPr="00260B36">
              <w:t xml:space="preserve"> – Von Hand erstellte Routenansicht für </w:t>
            </w:r>
            <w:proofErr w:type="spellStart"/>
            <w:r w:rsidRPr="00260B36">
              <w:t>Mapquest</w:t>
            </w:r>
            <w:proofErr w:type="spellEnd"/>
            <w:r w:rsidRPr="00260B36">
              <w:t xml:space="preserve"> API</w:t>
            </w:r>
            <w:bookmarkEnd w:id="83"/>
            <w:bookmarkEnd w:id="84"/>
            <w:bookmarkEnd w:id="85"/>
            <w:bookmarkEnd w:id="86"/>
          </w:p>
        </w:tc>
      </w:tr>
    </w:tbl>
    <w:p w14:paraId="1D13D563" w14:textId="77777777" w:rsidR="007F3B2B" w:rsidRDefault="007F3B2B">
      <w:r>
        <w:br w:type="page"/>
      </w:r>
    </w:p>
    <w:tbl>
      <w:tblPr>
        <w:tblStyle w:val="TableGrid"/>
        <w:tblW w:w="907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72"/>
      </w:tblGrid>
      <w:tr w:rsidR="00703959" w:rsidRPr="00423D5F" w14:paraId="5E9D4CDE" w14:textId="77777777" w:rsidTr="007F3B2B">
        <w:tc>
          <w:tcPr>
            <w:tcW w:w="9072" w:type="dxa"/>
            <w:shd w:val="clear" w:color="auto" w:fill="auto"/>
          </w:tcPr>
          <w:p w14:paraId="1E2077B6" w14:textId="6129D66C" w:rsidR="00703959" w:rsidRPr="00260B36" w:rsidRDefault="00703959" w:rsidP="00260B36">
            <w:pPr>
              <w:ind w:left="-108"/>
              <w:rPr>
                <w:b/>
                <w:noProof/>
                <w:lang w:eastAsia="de-CH"/>
              </w:rPr>
            </w:pPr>
            <w:r w:rsidRPr="00260B36">
              <w:rPr>
                <w:b/>
              </w:rPr>
              <w:lastRenderedPageBreak/>
              <w:t>Fazit</w:t>
            </w:r>
          </w:p>
        </w:tc>
      </w:tr>
      <w:tr w:rsidR="00703959" w:rsidRPr="00423D5F" w14:paraId="759D14CA" w14:textId="77777777" w:rsidTr="007F3B2B">
        <w:tc>
          <w:tcPr>
            <w:tcW w:w="9072" w:type="dxa"/>
            <w:shd w:val="clear" w:color="auto" w:fill="auto"/>
          </w:tcPr>
          <w:p w14:paraId="539AD2FD" w14:textId="77777777" w:rsidR="00703959" w:rsidRPr="00423D5F" w:rsidRDefault="00703959" w:rsidP="00260B36">
            <w:pPr>
              <w:ind w:left="-108"/>
              <w:rPr>
                <w:noProof/>
                <w:lang w:eastAsia="de-CH"/>
              </w:rPr>
            </w:pPr>
            <w:r w:rsidRPr="00423D5F">
              <w:rPr>
                <w:noProof/>
                <w:lang w:eastAsia="de-CH"/>
              </w:rPr>
              <w:t>Es wird zwar auch keine Fussgängerunterführung verwendet, jedoch führt ein Teil der Route durch die Fussgängerzone in der Altstadt. Auch diese Route ist viel zu lang.</w:t>
            </w:r>
          </w:p>
        </w:tc>
      </w:tr>
    </w:tbl>
    <w:p w14:paraId="26338444" w14:textId="77777777" w:rsidR="00703959" w:rsidRPr="00423D5F" w:rsidRDefault="00703959" w:rsidP="00C0772F"/>
    <w:p w14:paraId="71769359" w14:textId="77777777" w:rsidR="00F23739" w:rsidRPr="00423D5F" w:rsidRDefault="00F23739" w:rsidP="00C0772F">
      <w:pPr>
        <w:rPr>
          <w:rFonts w:eastAsiaTheme="majorEastAsia" w:cstheme="majorBidi"/>
        </w:rPr>
      </w:pPr>
      <w:r w:rsidRPr="00423D5F">
        <w:br w:type="page"/>
      </w:r>
    </w:p>
    <w:p w14:paraId="2165FA59" w14:textId="77777777" w:rsidR="00703959" w:rsidRPr="00423D5F" w:rsidRDefault="00703959" w:rsidP="00C0772F">
      <w:pPr>
        <w:pStyle w:val="Heading5"/>
      </w:pPr>
      <w:r w:rsidRPr="00423D5F">
        <w:lastRenderedPageBreak/>
        <w:t>YOURS</w:t>
      </w:r>
    </w:p>
    <w:p w14:paraId="28EEEFC4" w14:textId="2114942B" w:rsidR="00703959" w:rsidRPr="00F10BEC" w:rsidRDefault="00DD2FC7" w:rsidP="00C0772F">
      <w:r w:rsidRPr="00423D5F">
        <w:t>Der Routing Dienst YOURS (Yet a</w:t>
      </w:r>
      <w:r w:rsidR="00703959" w:rsidRPr="00423D5F">
        <w:t>nother OpenStreetMap Route Service)</w:t>
      </w:r>
      <w:sdt>
        <w:sdtPr>
          <w:id w:val="1753387401"/>
          <w:citation/>
        </w:sdtPr>
        <w:sdtContent>
          <w:r w:rsidR="00F10BEC">
            <w:fldChar w:fldCharType="begin"/>
          </w:r>
          <w:r w:rsidR="00F10BEC">
            <w:instrText xml:space="preserve"> CITATION You13 \l 2055 </w:instrText>
          </w:r>
          <w:r w:rsidR="00F10BEC">
            <w:fldChar w:fldCharType="separate"/>
          </w:r>
          <w:r w:rsidR="00F10BEC">
            <w:rPr>
              <w:noProof/>
            </w:rPr>
            <w:t xml:space="preserve"> [7]</w:t>
          </w:r>
          <w:r w:rsidR="00F10BEC">
            <w:fldChar w:fldCharType="end"/>
          </w:r>
        </w:sdtContent>
      </w:sdt>
      <w:r w:rsidR="00703959" w:rsidRPr="00423D5F">
        <w:t xml:space="preserve"> ist unter der BSD Lizenz verfügbar. Es gibt eine laufende Version, welche für Anwendungen verwendet werden kann und von OpenStreetMap sowie von Spendern finanziert wird.</w:t>
      </w: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36"/>
        <w:gridCol w:w="5136"/>
      </w:tblGrid>
      <w:tr w:rsidR="00703959" w:rsidRPr="00423D5F" w14:paraId="6346CB2B" w14:textId="77777777" w:rsidTr="005E60ED">
        <w:tc>
          <w:tcPr>
            <w:tcW w:w="3936" w:type="dxa"/>
            <w:tcBorders>
              <w:bottom w:val="single" w:sz="4" w:space="0" w:color="7F7F7F" w:themeColor="text1" w:themeTint="80"/>
              <w:right w:val="single" w:sz="4" w:space="0" w:color="7F7F7F" w:themeColor="text1" w:themeTint="80"/>
            </w:tcBorders>
            <w:shd w:val="clear" w:color="auto" w:fill="auto"/>
          </w:tcPr>
          <w:p w14:paraId="19B3EE84" w14:textId="77777777" w:rsidR="00703959" w:rsidRPr="007F3B2B" w:rsidRDefault="00703959" w:rsidP="007F3B2B">
            <w:pPr>
              <w:rPr>
                <w:b/>
                <w:sz w:val="22"/>
                <w:szCs w:val="22"/>
              </w:rPr>
            </w:pPr>
            <w:r w:rsidRPr="007F3B2B">
              <w:rPr>
                <w:b/>
                <w:sz w:val="22"/>
                <w:szCs w:val="22"/>
              </w:rPr>
              <w:t>Routenbeschreibung</w:t>
            </w:r>
          </w:p>
        </w:tc>
        <w:tc>
          <w:tcPr>
            <w:tcW w:w="5136" w:type="dxa"/>
            <w:tcBorders>
              <w:left w:val="single" w:sz="4" w:space="0" w:color="7F7F7F" w:themeColor="text1" w:themeTint="80"/>
              <w:bottom w:val="single" w:sz="4" w:space="0" w:color="7F7F7F" w:themeColor="text1" w:themeTint="80"/>
            </w:tcBorders>
            <w:shd w:val="clear" w:color="auto" w:fill="auto"/>
          </w:tcPr>
          <w:p w14:paraId="26D20CEE" w14:textId="77777777" w:rsidR="00703959" w:rsidRPr="007F3B2B" w:rsidRDefault="00703959" w:rsidP="007F3B2B">
            <w:pPr>
              <w:rPr>
                <w:b/>
                <w:sz w:val="22"/>
                <w:szCs w:val="22"/>
              </w:rPr>
            </w:pPr>
            <w:r w:rsidRPr="007F3B2B">
              <w:rPr>
                <w:b/>
                <w:sz w:val="22"/>
                <w:szCs w:val="22"/>
              </w:rPr>
              <w:t>Abbildung</w:t>
            </w:r>
          </w:p>
        </w:tc>
      </w:tr>
      <w:tr w:rsidR="00703959" w:rsidRPr="00423D5F" w14:paraId="16062C03" w14:textId="77777777" w:rsidTr="007F3B2B">
        <w:tc>
          <w:tcPr>
            <w:tcW w:w="3936" w:type="dxa"/>
            <w:tcBorders>
              <w:top w:val="single" w:sz="4" w:space="0" w:color="7F7F7F" w:themeColor="text1" w:themeTint="80"/>
              <w:right w:val="single" w:sz="4" w:space="0" w:color="7F7F7F" w:themeColor="text1" w:themeTint="80"/>
            </w:tcBorders>
            <w:shd w:val="clear" w:color="auto" w:fill="auto"/>
          </w:tcPr>
          <w:p w14:paraId="2DED201E" w14:textId="77777777" w:rsidR="00703959" w:rsidRPr="007F3B2B" w:rsidRDefault="00703959" w:rsidP="007F3B2B">
            <w:pPr>
              <w:pStyle w:val="BodyText"/>
              <w:numPr>
                <w:ilvl w:val="0"/>
                <w:numId w:val="29"/>
              </w:numPr>
              <w:spacing w:before="240"/>
              <w:ind w:left="284" w:hanging="284"/>
              <w:jc w:val="left"/>
              <w:rPr>
                <w:rFonts w:ascii="Lucida Bright" w:hAnsi="Lucida Bright"/>
                <w:sz w:val="22"/>
                <w:szCs w:val="22"/>
              </w:rPr>
            </w:pPr>
            <w:r w:rsidRPr="007F3B2B">
              <w:rPr>
                <w:rFonts w:ascii="Lucida Bright" w:hAnsi="Lucida Bright"/>
                <w:sz w:val="22"/>
                <w:szCs w:val="22"/>
              </w:rPr>
              <w:t>Gehen Sie gerade aus. Folgen Sie der Strasse für 0.0 Meilen.</w:t>
            </w:r>
          </w:p>
          <w:p w14:paraId="7CF5DD29" w14:textId="77777777" w:rsidR="00703959" w:rsidRPr="007F3B2B" w:rsidRDefault="00703959" w:rsidP="007F3B2B">
            <w:pPr>
              <w:pStyle w:val="BodyText"/>
              <w:numPr>
                <w:ilvl w:val="0"/>
                <w:numId w:val="29"/>
              </w:numPr>
              <w:spacing w:before="240"/>
              <w:ind w:left="284" w:hanging="284"/>
              <w:jc w:val="left"/>
              <w:rPr>
                <w:rFonts w:ascii="Lucida Bright" w:hAnsi="Lucida Bright"/>
                <w:sz w:val="22"/>
                <w:szCs w:val="22"/>
              </w:rPr>
            </w:pPr>
            <w:r w:rsidRPr="007F3B2B">
              <w:rPr>
                <w:rFonts w:ascii="Lucida Bright" w:hAnsi="Lucida Bright"/>
                <w:sz w:val="22"/>
                <w:szCs w:val="22"/>
              </w:rPr>
              <w:t>Bleiben Sie leicht links im Tunnel. Folgen Sie der Strasse für 0.1 Meilen.</w:t>
            </w:r>
          </w:p>
          <w:p w14:paraId="7F326BEC" w14:textId="77777777" w:rsidR="00703959" w:rsidRPr="007F3B2B" w:rsidRDefault="00703959" w:rsidP="007F3B2B">
            <w:pPr>
              <w:pStyle w:val="BodyText"/>
              <w:numPr>
                <w:ilvl w:val="0"/>
                <w:numId w:val="29"/>
              </w:numPr>
              <w:spacing w:before="240"/>
              <w:ind w:left="284" w:hanging="284"/>
              <w:jc w:val="left"/>
              <w:rPr>
                <w:rFonts w:ascii="Lucida Bright" w:hAnsi="Lucida Bright"/>
                <w:sz w:val="22"/>
                <w:szCs w:val="22"/>
              </w:rPr>
            </w:pPr>
            <w:r w:rsidRPr="007F3B2B">
              <w:rPr>
                <w:rFonts w:ascii="Lucida Bright" w:hAnsi="Lucida Bright"/>
                <w:sz w:val="22"/>
                <w:szCs w:val="22"/>
              </w:rPr>
              <w:t>Biegen Sie scharf links ab. Folgen Sie der Strasse für 0.0 Meilen.</w:t>
            </w:r>
          </w:p>
          <w:p w14:paraId="4C632AA7" w14:textId="77777777" w:rsidR="00703959" w:rsidRPr="007F3B2B" w:rsidRDefault="00703959" w:rsidP="007F3B2B">
            <w:pPr>
              <w:pStyle w:val="BodyText"/>
              <w:numPr>
                <w:ilvl w:val="0"/>
                <w:numId w:val="29"/>
              </w:numPr>
              <w:spacing w:before="240"/>
              <w:ind w:left="284" w:hanging="284"/>
              <w:jc w:val="left"/>
              <w:rPr>
                <w:rFonts w:ascii="Lucida Bright" w:hAnsi="Lucida Bright"/>
                <w:sz w:val="22"/>
                <w:szCs w:val="22"/>
              </w:rPr>
            </w:pPr>
            <w:r w:rsidRPr="007F3B2B">
              <w:rPr>
                <w:rFonts w:ascii="Lucida Bright" w:hAnsi="Lucida Bright"/>
                <w:sz w:val="22"/>
                <w:szCs w:val="22"/>
              </w:rPr>
              <w:t>Bleiben Sie leicht rechts. Folgen Sie der Strasse für 0.1 Meilen.</w:t>
            </w:r>
          </w:p>
          <w:p w14:paraId="1368347E" w14:textId="77777777" w:rsidR="00703959" w:rsidRPr="007F3B2B" w:rsidRDefault="00703959" w:rsidP="007F3B2B">
            <w:pPr>
              <w:pStyle w:val="BodyText"/>
              <w:numPr>
                <w:ilvl w:val="0"/>
                <w:numId w:val="29"/>
              </w:numPr>
              <w:spacing w:before="240"/>
              <w:ind w:left="284" w:hanging="284"/>
              <w:jc w:val="left"/>
              <w:rPr>
                <w:rFonts w:ascii="Lucida Bright" w:hAnsi="Lucida Bright"/>
                <w:sz w:val="22"/>
                <w:szCs w:val="22"/>
              </w:rPr>
            </w:pPr>
            <w:r w:rsidRPr="007F3B2B">
              <w:rPr>
                <w:rFonts w:ascii="Lucida Bright" w:hAnsi="Lucida Bright"/>
                <w:sz w:val="22"/>
                <w:szCs w:val="22"/>
              </w:rPr>
              <w:t>Biegen Sie rechts ab. Folgen Sie der Strasse für 0.0 Meilen.</w:t>
            </w:r>
          </w:p>
          <w:p w14:paraId="1FB287DD" w14:textId="77777777" w:rsidR="00703959" w:rsidRPr="007F3B2B" w:rsidRDefault="00703959" w:rsidP="007F3B2B">
            <w:pPr>
              <w:pStyle w:val="BodyText"/>
              <w:numPr>
                <w:ilvl w:val="0"/>
                <w:numId w:val="29"/>
              </w:numPr>
              <w:spacing w:before="240"/>
              <w:ind w:left="284" w:hanging="284"/>
              <w:jc w:val="left"/>
              <w:rPr>
                <w:rFonts w:ascii="Lucida Bright" w:hAnsi="Lucida Bright"/>
                <w:sz w:val="22"/>
                <w:szCs w:val="22"/>
              </w:rPr>
            </w:pPr>
            <w:r w:rsidRPr="007F3B2B">
              <w:rPr>
                <w:rFonts w:ascii="Lucida Bright" w:hAnsi="Lucida Bright"/>
                <w:sz w:val="22"/>
                <w:szCs w:val="22"/>
              </w:rPr>
              <w:t xml:space="preserve">Gehen Sie </w:t>
            </w:r>
            <w:proofErr w:type="gramStart"/>
            <w:r w:rsidRPr="007F3B2B">
              <w:rPr>
                <w:rFonts w:ascii="Lucida Bright" w:hAnsi="Lucida Bright"/>
                <w:sz w:val="22"/>
                <w:szCs w:val="22"/>
              </w:rPr>
              <w:t>auf  weiter</w:t>
            </w:r>
            <w:proofErr w:type="gramEnd"/>
            <w:r w:rsidRPr="007F3B2B">
              <w:rPr>
                <w:rFonts w:ascii="Lucida Bright" w:hAnsi="Lucida Bright"/>
                <w:sz w:val="22"/>
                <w:szCs w:val="22"/>
              </w:rPr>
              <w:t xml:space="preserve"> zum </w:t>
            </w:r>
            <w:proofErr w:type="spellStart"/>
            <w:r w:rsidRPr="007F3B2B">
              <w:rPr>
                <w:rFonts w:ascii="Lucida Bright" w:hAnsi="Lucida Bright"/>
                <w:sz w:val="22"/>
                <w:szCs w:val="22"/>
              </w:rPr>
              <w:t>Strandweg</w:t>
            </w:r>
            <w:proofErr w:type="spellEnd"/>
            <w:r w:rsidRPr="007F3B2B">
              <w:rPr>
                <w:rFonts w:ascii="Lucida Bright" w:hAnsi="Lucida Bright"/>
                <w:sz w:val="22"/>
                <w:szCs w:val="22"/>
              </w:rPr>
              <w:t>. Folgen Sie der Strasse für 0.0 Meilen.</w:t>
            </w:r>
          </w:p>
          <w:p w14:paraId="1F12E4B5" w14:textId="77777777" w:rsidR="00703959" w:rsidRPr="007F3B2B" w:rsidRDefault="00703959" w:rsidP="007F3B2B">
            <w:pPr>
              <w:pStyle w:val="BodyText"/>
              <w:numPr>
                <w:ilvl w:val="0"/>
                <w:numId w:val="29"/>
              </w:numPr>
              <w:spacing w:before="240"/>
              <w:ind w:left="284" w:hanging="284"/>
              <w:jc w:val="left"/>
              <w:rPr>
                <w:rFonts w:ascii="Lucida Bright" w:hAnsi="Lucida Bright"/>
                <w:sz w:val="22"/>
                <w:szCs w:val="22"/>
              </w:rPr>
            </w:pPr>
            <w:r w:rsidRPr="007F3B2B">
              <w:rPr>
                <w:rFonts w:ascii="Lucida Bright" w:hAnsi="Lucida Bright"/>
                <w:sz w:val="22"/>
                <w:szCs w:val="22"/>
              </w:rPr>
              <w:t xml:space="preserve">Gehen Sie </w:t>
            </w:r>
            <w:proofErr w:type="gramStart"/>
            <w:r w:rsidRPr="007F3B2B">
              <w:rPr>
                <w:rFonts w:ascii="Lucida Bright" w:hAnsi="Lucida Bright"/>
                <w:sz w:val="22"/>
                <w:szCs w:val="22"/>
              </w:rPr>
              <w:t>auf  weiter</w:t>
            </w:r>
            <w:proofErr w:type="gramEnd"/>
            <w:r w:rsidRPr="007F3B2B">
              <w:rPr>
                <w:rFonts w:ascii="Lucida Bright" w:hAnsi="Lucida Bright"/>
                <w:sz w:val="22"/>
                <w:szCs w:val="22"/>
              </w:rPr>
              <w:t xml:space="preserve"> zum Fischmarktplatz. Folgen Sie der Strasse für 0.1 Meilen.</w:t>
            </w:r>
          </w:p>
          <w:p w14:paraId="32DCA8CE" w14:textId="77777777" w:rsidR="00703959" w:rsidRPr="00423D5F" w:rsidRDefault="00703959" w:rsidP="007F3B2B">
            <w:pPr>
              <w:pStyle w:val="BodyText"/>
              <w:numPr>
                <w:ilvl w:val="0"/>
                <w:numId w:val="29"/>
              </w:numPr>
              <w:spacing w:before="240"/>
              <w:ind w:left="284" w:hanging="284"/>
              <w:jc w:val="left"/>
            </w:pPr>
            <w:r w:rsidRPr="007F3B2B">
              <w:rPr>
                <w:rFonts w:ascii="Lucida Bright" w:hAnsi="Lucida Bright"/>
                <w:sz w:val="22"/>
                <w:szCs w:val="22"/>
              </w:rPr>
              <w:t>Ziel erreicht.</w:t>
            </w:r>
            <w:r w:rsidRPr="00423D5F">
              <w:rPr>
                <w:noProof/>
                <w:lang w:eastAsia="de-CH"/>
              </w:rPr>
              <w:t xml:space="preserve"> </w:t>
            </w:r>
          </w:p>
        </w:tc>
        <w:tc>
          <w:tcPr>
            <w:tcW w:w="5136" w:type="dxa"/>
            <w:tcBorders>
              <w:top w:val="single" w:sz="4" w:space="0" w:color="7F7F7F" w:themeColor="text1" w:themeTint="80"/>
              <w:left w:val="single" w:sz="4" w:space="0" w:color="7F7F7F" w:themeColor="text1" w:themeTint="80"/>
            </w:tcBorders>
            <w:shd w:val="clear" w:color="auto" w:fill="auto"/>
          </w:tcPr>
          <w:p w14:paraId="5644B163" w14:textId="7D72BCFE" w:rsidR="00703959" w:rsidRPr="00423D5F" w:rsidRDefault="009C69A9" w:rsidP="00C0772F">
            <w:pPr>
              <w:pStyle w:val="BodyText"/>
            </w:pPr>
            <w:r w:rsidRPr="00423D5F">
              <w:rPr>
                <w:noProof/>
                <w:lang w:eastAsia="de-CH"/>
              </w:rPr>
              <mc:AlternateContent>
                <mc:Choice Requires="wps">
                  <w:drawing>
                    <wp:anchor distT="0" distB="0" distL="114300" distR="114300" simplePos="0" relativeHeight="251698176" behindDoc="0" locked="0" layoutInCell="1" allowOverlap="1" wp14:anchorId="0B9DE526" wp14:editId="436CA0D9">
                      <wp:simplePos x="0" y="0"/>
                      <wp:positionH relativeFrom="column">
                        <wp:posOffset>2604135</wp:posOffset>
                      </wp:positionH>
                      <wp:positionV relativeFrom="paragraph">
                        <wp:posOffset>1332230</wp:posOffset>
                      </wp:positionV>
                      <wp:extent cx="818515" cy="477520"/>
                      <wp:effectExtent l="0" t="0" r="0" b="0"/>
                      <wp:wrapNone/>
                      <wp:docPr id="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8515" cy="477520"/>
                              </a:xfrm>
                              <a:prstGeom prst="rect">
                                <a:avLst/>
                              </a:prstGeom>
                              <a:noFill/>
                              <a:ln w="9525">
                                <a:noFill/>
                                <a:miter lim="800000"/>
                                <a:headEnd/>
                                <a:tailEnd/>
                              </a:ln>
                            </wps:spPr>
                            <wps:txbx>
                              <w:txbxContent>
                                <w:p w14:paraId="7170E7C6" w14:textId="77777777" w:rsidR="004219EC" w:rsidRDefault="004219EC" w:rsidP="00C0772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205.05pt;margin-top:104.9pt;width:64.45pt;height:37.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" filled="f" stroked="f">
                      <v:textbox>
                        <w:txbxContent>
                          <w:p w14:paraId="7170E7C6" w14:textId="77777777" w:rsidR="004219EC" w:rsidRDefault="004219EC" w:rsidP="00C0772F"/>
                        </w:txbxContent>
                      </v:textbox>
                    </v:shape>
                  </w:pict>
                </mc:Fallback>
              </mc:AlternateContent>
            </w:r>
            <w:r w:rsidR="00703959" w:rsidRPr="00423D5F">
              <w:rPr>
                <w:noProof/>
                <w:lang w:eastAsia="de-CH"/>
              </w:rPr>
              <mc:AlternateContent>
                <mc:Choice Requires="wps">
                  <w:drawing>
                    <wp:anchor distT="0" distB="0" distL="114300" distR="114300" simplePos="0" relativeHeight="251704320" behindDoc="0" locked="0" layoutInCell="1" allowOverlap="1" wp14:anchorId="39637E96" wp14:editId="38FC2246">
                      <wp:simplePos x="0" y="0"/>
                      <wp:positionH relativeFrom="column">
                        <wp:posOffset>1368101</wp:posOffset>
                      </wp:positionH>
                      <wp:positionV relativeFrom="paragraph">
                        <wp:posOffset>1214815</wp:posOffset>
                      </wp:positionV>
                      <wp:extent cx="818515" cy="477520"/>
                      <wp:effectExtent l="0" t="0" r="0" b="0"/>
                      <wp:wrapNone/>
                      <wp:docPr id="6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8515" cy="477520"/>
                              </a:xfrm>
                              <a:prstGeom prst="rect">
                                <a:avLst/>
                              </a:prstGeom>
                              <a:noFill/>
                              <a:ln w="9525">
                                <a:noFill/>
                                <a:miter lim="800000"/>
                                <a:headEnd/>
                                <a:tailEnd/>
                              </a:ln>
                            </wps:spPr>
                            <wps:txbx>
                              <w:txbxContent>
                                <w:p w14:paraId="138FED95" w14:textId="77777777" w:rsidR="004219EC" w:rsidRDefault="004219EC" w:rsidP="00C0772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107.7pt;margin-top:95.65pt;width:64.45pt;height:37.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" filled="f" stroked="f">
                      <v:textbox>
                        <w:txbxContent>
                          <w:p w14:paraId="138FED95" w14:textId="77777777" w:rsidR="004219EC" w:rsidRDefault="004219EC" w:rsidP="00C0772F"/>
                        </w:txbxContent>
                      </v:textbox>
                    </v:shape>
                  </w:pict>
                </mc:Fallback>
              </mc:AlternateContent>
            </w:r>
            <w:r w:rsidR="00703959" w:rsidRPr="00423D5F">
              <w:rPr>
                <w:noProof/>
                <w:lang w:eastAsia="de-CH"/>
              </w:rPr>
              <mc:AlternateContent>
                <mc:Choice Requires="wps">
                  <w:drawing>
                    <wp:anchor distT="0" distB="0" distL="114300" distR="114300" simplePos="0" relativeHeight="251703296" behindDoc="0" locked="0" layoutInCell="1" allowOverlap="1" wp14:anchorId="3BBBB2D8" wp14:editId="2AC8D306">
                      <wp:simplePos x="0" y="0"/>
                      <wp:positionH relativeFrom="column">
                        <wp:posOffset>654685</wp:posOffset>
                      </wp:positionH>
                      <wp:positionV relativeFrom="paragraph">
                        <wp:posOffset>511810</wp:posOffset>
                      </wp:positionV>
                      <wp:extent cx="818515" cy="477520"/>
                      <wp:effectExtent l="0" t="0" r="0" b="0"/>
                      <wp:wrapNone/>
                      <wp:docPr id="6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8515" cy="477520"/>
                              </a:xfrm>
                              <a:prstGeom prst="rect">
                                <a:avLst/>
                              </a:prstGeom>
                              <a:noFill/>
                              <a:ln w="9525">
                                <a:noFill/>
                                <a:miter lim="800000"/>
                                <a:headEnd/>
                                <a:tailEnd/>
                              </a:ln>
                            </wps:spPr>
                            <wps:txbx>
                              <w:txbxContent>
                                <w:p w14:paraId="1CCD35DE" w14:textId="77777777" w:rsidR="004219EC" w:rsidRPr="00A72696" w:rsidRDefault="004219EC" w:rsidP="00C0772F">
                                  <w:pPr>
                                    <w:rPr>
                                      <w:lang w:val="en-US"/>
                                    </w:rPr>
                                  </w:pPr>
                                  <w: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51.55pt;margin-top:40.3pt;width:64.45pt;height:37.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" filled="f" stroked="f">
                      <v:textbox>
                        <w:txbxContent>
                          <w:p w14:paraId="1CCD35DE" w14:textId="77777777" w:rsidR="004219EC" w:rsidRPr="00A72696" w:rsidRDefault="004219EC" w:rsidP="00C0772F">
                            <w:pPr>
                              <w:rPr>
                                <w:lang w:val="en-US"/>
                              </w:rPr>
                            </w:pPr>
                            <w:r>
                              <w:t>8</w:t>
                            </w:r>
                          </w:p>
                        </w:txbxContent>
                      </v:textbox>
                    </v:shape>
                  </w:pict>
                </mc:Fallback>
              </mc:AlternateContent>
            </w:r>
            <w:r w:rsidR="00703959" w:rsidRPr="00423D5F">
              <w:rPr>
                <w:noProof/>
                <w:lang w:eastAsia="de-CH"/>
              </w:rPr>
              <mc:AlternateContent>
                <mc:Choice Requires="wps">
                  <w:drawing>
                    <wp:anchor distT="0" distB="0" distL="114300" distR="114300" simplePos="0" relativeHeight="251702272" behindDoc="0" locked="0" layoutInCell="1" allowOverlap="1" wp14:anchorId="75545CC0" wp14:editId="40772E35">
                      <wp:simplePos x="0" y="0"/>
                      <wp:positionH relativeFrom="column">
                        <wp:posOffset>45708</wp:posOffset>
                      </wp:positionH>
                      <wp:positionV relativeFrom="paragraph">
                        <wp:posOffset>1153520</wp:posOffset>
                      </wp:positionV>
                      <wp:extent cx="818515" cy="477520"/>
                      <wp:effectExtent l="0" t="0" r="0" b="0"/>
                      <wp:wrapNone/>
                      <wp:docPr id="6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8515" cy="477520"/>
                              </a:xfrm>
                              <a:prstGeom prst="rect">
                                <a:avLst/>
                              </a:prstGeom>
                              <a:noFill/>
                              <a:ln w="9525">
                                <a:noFill/>
                                <a:miter lim="800000"/>
                                <a:headEnd/>
                                <a:tailEnd/>
                              </a:ln>
                            </wps:spPr>
                            <wps:txbx>
                              <w:txbxContent>
                                <w:p w14:paraId="7963894C" w14:textId="77777777" w:rsidR="004219EC" w:rsidRPr="00A72696" w:rsidRDefault="004219EC" w:rsidP="00C0772F">
                                  <w:pPr>
                                    <w:rPr>
                                      <w:lang w:val="en-US"/>
                                    </w:rPr>
                                  </w:pPr>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3.6pt;margin-top:90.85pt;width:64.45pt;height:37.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" filled="f" stroked="f">
                      <v:textbox>
                        <w:txbxContent>
                          <w:p w14:paraId="7963894C" w14:textId="77777777" w:rsidR="004219EC" w:rsidRPr="00A72696" w:rsidRDefault="004219EC" w:rsidP="00C0772F">
                            <w:pPr>
                              <w:rPr>
                                <w:lang w:val="en-US"/>
                              </w:rPr>
                            </w:pPr>
                            <w:r>
                              <w:t>7</w:t>
                            </w:r>
                          </w:p>
                        </w:txbxContent>
                      </v:textbox>
                    </v:shape>
                  </w:pict>
                </mc:Fallback>
              </mc:AlternateContent>
            </w:r>
            <w:r w:rsidR="00703959" w:rsidRPr="00423D5F">
              <w:rPr>
                <w:noProof/>
                <w:lang w:eastAsia="de-CH"/>
              </w:rPr>
              <mc:AlternateContent>
                <mc:Choice Requires="wps">
                  <w:drawing>
                    <wp:anchor distT="0" distB="0" distL="114300" distR="114300" simplePos="0" relativeHeight="251701248" behindDoc="0" locked="0" layoutInCell="1" allowOverlap="1" wp14:anchorId="373475DB" wp14:editId="729A1AC9">
                      <wp:simplePos x="0" y="0"/>
                      <wp:positionH relativeFrom="column">
                        <wp:posOffset>239395</wp:posOffset>
                      </wp:positionH>
                      <wp:positionV relativeFrom="paragraph">
                        <wp:posOffset>1743710</wp:posOffset>
                      </wp:positionV>
                      <wp:extent cx="818515" cy="477520"/>
                      <wp:effectExtent l="0" t="0" r="0" b="0"/>
                      <wp:wrapNone/>
                      <wp:docPr id="7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8515" cy="477520"/>
                              </a:xfrm>
                              <a:prstGeom prst="rect">
                                <a:avLst/>
                              </a:prstGeom>
                              <a:noFill/>
                              <a:ln w="9525">
                                <a:noFill/>
                                <a:miter lim="800000"/>
                                <a:headEnd/>
                                <a:tailEnd/>
                              </a:ln>
                            </wps:spPr>
                            <wps:txbx>
                              <w:txbxContent>
                                <w:p w14:paraId="13A6A9A8" w14:textId="77777777" w:rsidR="004219EC" w:rsidRPr="00A72696" w:rsidRDefault="004219EC" w:rsidP="00C0772F">
                                  <w:pPr>
                                    <w:rPr>
                                      <w:lang w:val="en-US"/>
                                    </w:rPr>
                                  </w:pPr>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18.85pt;margin-top:137.3pt;width:64.45pt;height:37.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" filled="f" stroked="f">
                      <v:textbox>
                        <w:txbxContent>
                          <w:p w14:paraId="13A6A9A8" w14:textId="77777777" w:rsidR="004219EC" w:rsidRPr="00A72696" w:rsidRDefault="004219EC" w:rsidP="00C0772F">
                            <w:pPr>
                              <w:rPr>
                                <w:lang w:val="en-US"/>
                              </w:rPr>
                            </w:pPr>
                            <w:r>
                              <w:t>6</w:t>
                            </w:r>
                          </w:p>
                        </w:txbxContent>
                      </v:textbox>
                    </v:shape>
                  </w:pict>
                </mc:Fallback>
              </mc:AlternateContent>
            </w:r>
            <w:r w:rsidR="00703959" w:rsidRPr="00423D5F">
              <w:rPr>
                <w:noProof/>
                <w:lang w:eastAsia="de-CH"/>
              </w:rPr>
              <mc:AlternateContent>
                <mc:Choice Requires="wps">
                  <w:drawing>
                    <wp:anchor distT="0" distB="0" distL="114300" distR="114300" simplePos="0" relativeHeight="251699200" behindDoc="0" locked="0" layoutInCell="1" allowOverlap="1" wp14:anchorId="1D02951F" wp14:editId="071F82BC">
                      <wp:simplePos x="0" y="0"/>
                      <wp:positionH relativeFrom="column">
                        <wp:posOffset>2296531</wp:posOffset>
                      </wp:positionH>
                      <wp:positionV relativeFrom="paragraph">
                        <wp:posOffset>1433195</wp:posOffset>
                      </wp:positionV>
                      <wp:extent cx="818515" cy="477520"/>
                      <wp:effectExtent l="0" t="0" r="0" b="0"/>
                      <wp:wrapNone/>
                      <wp:docPr id="7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8515" cy="477520"/>
                              </a:xfrm>
                              <a:prstGeom prst="rect">
                                <a:avLst/>
                              </a:prstGeom>
                              <a:noFill/>
                              <a:ln w="9525">
                                <a:noFill/>
                                <a:miter lim="800000"/>
                                <a:headEnd/>
                                <a:tailEnd/>
                              </a:ln>
                            </wps:spPr>
                            <wps:txbx>
                              <w:txbxContent>
                                <w:p w14:paraId="262CE4A0" w14:textId="77777777" w:rsidR="004219EC" w:rsidRPr="00A72696" w:rsidRDefault="004219EC" w:rsidP="00C0772F">
                                  <w:pPr>
                                    <w:rPr>
                                      <w:lang w:val="en-US"/>
                                    </w:rPr>
                                  </w:pPr>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180.85pt;margin-top:112.85pt;width:64.45pt;height:37.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" filled="f" stroked="f">
                      <v:textbox>
                        <w:txbxContent>
                          <w:p w14:paraId="262CE4A0" w14:textId="77777777" w:rsidR="004219EC" w:rsidRPr="00A72696" w:rsidRDefault="004219EC" w:rsidP="00C0772F">
                            <w:pPr>
                              <w:rPr>
                                <w:lang w:val="en-US"/>
                              </w:rPr>
                            </w:pPr>
                            <w:r>
                              <w:t>4</w:t>
                            </w:r>
                          </w:p>
                        </w:txbxContent>
                      </v:textbox>
                    </v:shape>
                  </w:pict>
                </mc:Fallback>
              </mc:AlternateContent>
            </w:r>
            <w:r w:rsidR="00703959" w:rsidRPr="00423D5F">
              <w:rPr>
                <w:noProof/>
                <w:lang w:eastAsia="de-CH"/>
              </w:rPr>
              <mc:AlternateContent>
                <mc:Choice Requires="wps">
                  <w:drawing>
                    <wp:anchor distT="0" distB="0" distL="114300" distR="114300" simplePos="0" relativeHeight="251700224" behindDoc="0" locked="0" layoutInCell="1" allowOverlap="1" wp14:anchorId="5EE709D0" wp14:editId="60704E25">
                      <wp:simplePos x="0" y="0"/>
                      <wp:positionH relativeFrom="column">
                        <wp:posOffset>905893</wp:posOffset>
                      </wp:positionH>
                      <wp:positionV relativeFrom="paragraph">
                        <wp:posOffset>1839392</wp:posOffset>
                      </wp:positionV>
                      <wp:extent cx="818515" cy="477520"/>
                      <wp:effectExtent l="0" t="0" r="0" b="0"/>
                      <wp:wrapNone/>
                      <wp:docPr id="7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8515" cy="477520"/>
                              </a:xfrm>
                              <a:prstGeom prst="rect">
                                <a:avLst/>
                              </a:prstGeom>
                              <a:noFill/>
                              <a:ln w="9525">
                                <a:noFill/>
                                <a:miter lim="800000"/>
                                <a:headEnd/>
                                <a:tailEnd/>
                              </a:ln>
                            </wps:spPr>
                            <wps:txbx>
                              <w:txbxContent>
                                <w:p w14:paraId="260A9C57" w14:textId="77777777" w:rsidR="004219EC" w:rsidRPr="00A72696" w:rsidRDefault="004219EC" w:rsidP="00C0772F">
                                  <w:pPr>
                                    <w:rPr>
                                      <w:lang w:val="en-US"/>
                                    </w:rPr>
                                  </w:pPr>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71.35pt;margin-top:144.85pt;width:64.45pt;height:37.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" filled="f" stroked="f">
                      <v:textbox>
                        <w:txbxContent>
                          <w:p w14:paraId="260A9C57" w14:textId="77777777" w:rsidR="004219EC" w:rsidRPr="00A72696" w:rsidRDefault="004219EC" w:rsidP="00C0772F">
                            <w:pPr>
                              <w:rPr>
                                <w:lang w:val="en-US"/>
                              </w:rPr>
                            </w:pPr>
                            <w:r>
                              <w:t>5</w:t>
                            </w:r>
                          </w:p>
                        </w:txbxContent>
                      </v:textbox>
                    </v:shape>
                  </w:pict>
                </mc:Fallback>
              </mc:AlternateContent>
            </w:r>
            <w:r w:rsidR="00703959" w:rsidRPr="00423D5F">
              <w:rPr>
                <w:noProof/>
                <w:lang w:eastAsia="de-CH"/>
              </w:rPr>
              <mc:AlternateContent>
                <mc:Choice Requires="wps">
                  <w:drawing>
                    <wp:anchor distT="0" distB="0" distL="114300" distR="114300" simplePos="0" relativeHeight="251697152" behindDoc="0" locked="0" layoutInCell="1" allowOverlap="1" wp14:anchorId="4F72DC9F" wp14:editId="0486B148">
                      <wp:simplePos x="0" y="0"/>
                      <wp:positionH relativeFrom="column">
                        <wp:posOffset>2465584</wp:posOffset>
                      </wp:positionH>
                      <wp:positionV relativeFrom="paragraph">
                        <wp:posOffset>2554605</wp:posOffset>
                      </wp:positionV>
                      <wp:extent cx="818515" cy="477520"/>
                      <wp:effectExtent l="0" t="0" r="0" b="0"/>
                      <wp:wrapNone/>
                      <wp:docPr id="7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8515" cy="477520"/>
                              </a:xfrm>
                              <a:prstGeom prst="rect">
                                <a:avLst/>
                              </a:prstGeom>
                              <a:noFill/>
                              <a:ln w="9525">
                                <a:noFill/>
                                <a:miter lim="800000"/>
                                <a:headEnd/>
                                <a:tailEnd/>
                              </a:ln>
                            </wps:spPr>
                            <wps:txbx>
                              <w:txbxContent>
                                <w:p w14:paraId="5E11CFA0" w14:textId="77777777" w:rsidR="004219EC" w:rsidRPr="00A72696" w:rsidRDefault="004219EC" w:rsidP="00C0772F">
                                  <w:pPr>
                                    <w:rPr>
                                      <w:lang w:val="en-US"/>
                                    </w:rPr>
                                  </w:pPr>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194.15pt;margin-top:201.15pt;width:64.45pt;height:37.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" filled="f" stroked="f">
                      <v:textbox>
                        <w:txbxContent>
                          <w:p w14:paraId="5E11CFA0" w14:textId="77777777" w:rsidR="004219EC" w:rsidRPr="00A72696" w:rsidRDefault="004219EC" w:rsidP="00C0772F">
                            <w:pPr>
                              <w:rPr>
                                <w:lang w:val="en-US"/>
                              </w:rPr>
                            </w:pPr>
                            <w:r>
                              <w:t>2</w:t>
                            </w:r>
                          </w:p>
                        </w:txbxContent>
                      </v:textbox>
                    </v:shape>
                  </w:pict>
                </mc:Fallback>
              </mc:AlternateContent>
            </w:r>
            <w:r w:rsidR="00703959" w:rsidRPr="00423D5F">
              <w:rPr>
                <w:noProof/>
                <w:lang w:eastAsia="de-CH"/>
              </w:rPr>
              <mc:AlternateContent>
                <mc:Choice Requires="wps">
                  <w:drawing>
                    <wp:anchor distT="0" distB="0" distL="114300" distR="114300" simplePos="0" relativeHeight="251696128" behindDoc="0" locked="0" layoutInCell="1" allowOverlap="1" wp14:anchorId="3E4BD1C0" wp14:editId="7DBA8E3C">
                      <wp:simplePos x="0" y="0"/>
                      <wp:positionH relativeFrom="column">
                        <wp:posOffset>2452646</wp:posOffset>
                      </wp:positionH>
                      <wp:positionV relativeFrom="paragraph">
                        <wp:posOffset>3231479</wp:posOffset>
                      </wp:positionV>
                      <wp:extent cx="818866" cy="477672"/>
                      <wp:effectExtent l="0" t="0" r="0" b="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8866" cy="477672"/>
                              </a:xfrm>
                              <a:prstGeom prst="rect">
                                <a:avLst/>
                              </a:prstGeom>
                              <a:noFill/>
                              <a:ln w="9525">
                                <a:noFill/>
                                <a:miter lim="800000"/>
                                <a:headEnd/>
                                <a:tailEnd/>
                              </a:ln>
                            </wps:spPr>
                            <wps:txbx>
                              <w:txbxContent>
                                <w:p w14:paraId="64597344" w14:textId="77777777" w:rsidR="004219EC" w:rsidRPr="00A72696" w:rsidRDefault="004219EC" w:rsidP="00C0772F">
                                  <w:pPr>
                                    <w:rPr>
                                      <w:lang w:val="en-US"/>
                                    </w:rPr>
                                  </w:pPr>
                                  <w:r w:rsidRPr="00A72696">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193.1pt;margin-top:254.45pt;width:64.5pt;height:37.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" filled="f" stroked="f">
                      <v:textbox>
                        <w:txbxContent>
                          <w:p w14:paraId="64597344" w14:textId="77777777" w:rsidR="004219EC" w:rsidRPr="00A72696" w:rsidRDefault="004219EC" w:rsidP="00C0772F">
                            <w:pPr>
                              <w:rPr>
                                <w:lang w:val="en-US"/>
                              </w:rPr>
                            </w:pPr>
                            <w:r w:rsidRPr="00A72696">
                              <w:t>1</w:t>
                            </w:r>
                          </w:p>
                        </w:txbxContent>
                      </v:textbox>
                    </v:shape>
                  </w:pict>
                </mc:Fallback>
              </mc:AlternateContent>
            </w:r>
            <w:r w:rsidR="00703959" w:rsidRPr="00423D5F">
              <w:rPr>
                <w:noProof/>
                <w:lang w:eastAsia="de-CH"/>
              </w:rPr>
              <w:drawing>
                <wp:inline distT="0" distB="0" distL="0" distR="0" wp14:anchorId="29152CED" wp14:editId="2C693E4A">
                  <wp:extent cx="3375507" cy="388961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78050" cy="3892542"/>
                          </a:xfrm>
                          <a:prstGeom prst="rect">
                            <a:avLst/>
                          </a:prstGeom>
                        </pic:spPr>
                      </pic:pic>
                    </a:graphicData>
                  </a:graphic>
                </wp:inline>
              </w:drawing>
            </w:r>
          </w:p>
          <w:p w14:paraId="245618E7" w14:textId="77777777" w:rsidR="00703959" w:rsidRPr="00885596" w:rsidRDefault="00703959" w:rsidP="00885596">
            <w:pPr>
              <w:pStyle w:val="Caption"/>
            </w:pPr>
            <w:bookmarkStart w:id="87" w:name="_Toc374994708"/>
            <w:bookmarkStart w:id="88" w:name="_Toc375047288"/>
            <w:bookmarkStart w:id="89" w:name="_Toc375131322"/>
            <w:bookmarkStart w:id="90" w:name="_Toc375132740"/>
            <w:r w:rsidRPr="00885596">
              <w:t xml:space="preserve">Abbildung </w:t>
            </w:r>
            <w:fldSimple w:instr=" SEQ Abbildung \* ARABIC ">
              <w:r w:rsidR="006B5FC1" w:rsidRPr="00885596">
                <w:t>19</w:t>
              </w:r>
            </w:fldSimple>
            <w:r w:rsidRPr="00885596">
              <w:t xml:space="preserve"> - Routenansicht von YOURS</w:t>
            </w:r>
            <w:bookmarkEnd w:id="87"/>
            <w:bookmarkEnd w:id="88"/>
            <w:bookmarkEnd w:id="89"/>
            <w:bookmarkEnd w:id="90"/>
          </w:p>
        </w:tc>
      </w:tr>
      <w:tr w:rsidR="00703959" w:rsidRPr="00423D5F" w14:paraId="13EF97AA" w14:textId="77777777" w:rsidTr="007F3B2B">
        <w:tc>
          <w:tcPr>
            <w:tcW w:w="9072" w:type="dxa"/>
            <w:gridSpan w:val="2"/>
            <w:shd w:val="clear" w:color="auto" w:fill="auto"/>
          </w:tcPr>
          <w:p w14:paraId="05D33D9E" w14:textId="77777777" w:rsidR="00703959" w:rsidRPr="007F3B2B" w:rsidRDefault="00703959" w:rsidP="007F3B2B">
            <w:pPr>
              <w:rPr>
                <w:b/>
              </w:rPr>
            </w:pPr>
            <w:r w:rsidRPr="007F3B2B">
              <w:rPr>
                <w:b/>
              </w:rPr>
              <w:t>Fazit</w:t>
            </w:r>
          </w:p>
        </w:tc>
      </w:tr>
      <w:tr w:rsidR="00703959" w:rsidRPr="00423D5F" w14:paraId="566E49A1" w14:textId="77777777" w:rsidTr="007F3B2B">
        <w:tc>
          <w:tcPr>
            <w:tcW w:w="9072" w:type="dxa"/>
            <w:gridSpan w:val="2"/>
            <w:shd w:val="clear" w:color="auto" w:fill="auto"/>
          </w:tcPr>
          <w:p w14:paraId="699A1040" w14:textId="224F1254" w:rsidR="00703959" w:rsidRPr="00423D5F" w:rsidRDefault="00703959" w:rsidP="007F3B2B">
            <w:r w:rsidRPr="00423D5F">
              <w:t xml:space="preserve">Wenn man die schnellste Route wählt, wird ein gültiger Fussgängerübergang der Unteren Bahnhofstrasse gewählt. Wählt man jedoch die kürzeste Route, so wird eine Strassenüberquerung bei der mit X markierten Stelle gewählt. Die Strassenüberquerungen werden </w:t>
            </w:r>
            <w:r w:rsidR="009C69A9" w:rsidRPr="00423D5F">
              <w:t>auch</w:t>
            </w:r>
            <w:r w:rsidRPr="00423D5F">
              <w:t xml:space="preserve"> nicht angesagt. Auf der Webseite werden zudem nur Angaben in Meilen ausgegeben. Klarer Vorteil gegenüber allen anderen getesteten Diensten ist jedoch, dass </w:t>
            </w:r>
            <w:r w:rsidR="004D4688" w:rsidRPr="00423D5F">
              <w:t>hier die</w:t>
            </w:r>
            <w:r w:rsidRPr="00423D5F">
              <w:t xml:space="preserve"> Fussgängeru</w:t>
            </w:r>
            <w:r w:rsidRPr="00423D5F">
              <w:t>n</w:t>
            </w:r>
            <w:r w:rsidRPr="00423D5F">
              <w:t xml:space="preserve">terführung als Tunnel </w:t>
            </w:r>
            <w:r w:rsidR="00EA2B03" w:rsidRPr="00423D5F">
              <w:t>erkannt</w:t>
            </w:r>
            <w:r w:rsidRPr="00423D5F">
              <w:t xml:space="preserve"> wird.</w:t>
            </w:r>
          </w:p>
        </w:tc>
      </w:tr>
    </w:tbl>
    <w:p w14:paraId="48207074" w14:textId="77777777" w:rsidR="005E60ED" w:rsidRPr="00423D5F" w:rsidRDefault="005E60ED" w:rsidP="00C0772F">
      <w:pPr>
        <w:rPr>
          <w:rFonts w:eastAsiaTheme="majorEastAsia" w:cstheme="majorBidi"/>
        </w:rPr>
      </w:pPr>
      <w:r w:rsidRPr="00423D5F">
        <w:br w:type="page"/>
      </w:r>
    </w:p>
    <w:p w14:paraId="36F7CA78" w14:textId="7B2B531D" w:rsidR="00703959" w:rsidRPr="00423D5F" w:rsidRDefault="00703959" w:rsidP="00C0772F">
      <w:pPr>
        <w:pStyle w:val="Heading5"/>
      </w:pPr>
      <w:r w:rsidRPr="00423D5F">
        <w:lastRenderedPageBreak/>
        <w:t>Weitere Dienste</w:t>
      </w:r>
    </w:p>
    <w:p w14:paraId="5B1F302A" w14:textId="35DCD725" w:rsidR="00703959" w:rsidRPr="00423D5F" w:rsidRDefault="00703959" w:rsidP="00C0772F">
      <w:r w:rsidRPr="00423D5F">
        <w:t xml:space="preserve">Nicht genauer erläutert wird </w:t>
      </w:r>
      <w:proofErr w:type="spellStart"/>
      <w:r w:rsidRPr="00423D5F">
        <w:t>CloudMade</w:t>
      </w:r>
      <w:proofErr w:type="spellEnd"/>
      <w:sdt>
        <w:sdtPr>
          <w:id w:val="2106914420"/>
          <w:citation/>
        </w:sdtPr>
        <w:sdtContent>
          <w:r w:rsidR="00F10BEC">
            <w:fldChar w:fldCharType="begin"/>
          </w:r>
          <w:r w:rsidR="00F10BEC">
            <w:instrText xml:space="preserve"> CITATION Clo13 \l 2055 </w:instrText>
          </w:r>
          <w:r w:rsidR="00F10BEC">
            <w:fldChar w:fldCharType="separate"/>
          </w:r>
          <w:r w:rsidR="00F10BEC">
            <w:rPr>
              <w:noProof/>
            </w:rPr>
            <w:t xml:space="preserve"> [8]</w:t>
          </w:r>
          <w:r w:rsidR="00F10BEC">
            <w:fldChar w:fldCharType="end"/>
          </w:r>
        </w:sdtContent>
      </w:sdt>
      <w:r w:rsidRPr="00423D5F">
        <w:t>, da das Routing-Ergebnis ungefähr das gleiche war wie bei OSRM. Die Unterführung wurde ebenfalls nicht textuell erwähnt.</w:t>
      </w:r>
    </w:p>
    <w:p w14:paraId="56879B8A" w14:textId="77777777" w:rsidR="00703959" w:rsidRPr="00423D5F" w:rsidRDefault="00703959" w:rsidP="00C0772F">
      <w:pPr>
        <w:pStyle w:val="Heading5"/>
      </w:pPr>
      <w:r w:rsidRPr="00423D5F">
        <w:t xml:space="preserve">Bewertung der Routingresultate </w:t>
      </w:r>
    </w:p>
    <w:p w14:paraId="2B66E6A2" w14:textId="77777777" w:rsidR="00703959" w:rsidRPr="00423D5F" w:rsidRDefault="00703959" w:rsidP="00C0772F">
      <w:r w:rsidRPr="00423D5F">
        <w:t>Für blinde und sehbehinderte Personen ist es wichtig, dass ganz klar beschrieben ist, was für ein Typ von Strasse oder Weg der nächste Routing-Schritt beschreibt. Diese Information holt sich eine sehende Person aus den Kartenbildern. Folgt wie in der Beispielroute z.B. zuerst eine Treppe in eine Unterführung, so muss dies angegeben werden. Eine Ansage wie: „gerade aus bis Bahnhofplatz“ würde auslösen, dass blinde oder sehbehinderte Personen bis zum Zau</w:t>
      </w:r>
      <w:r w:rsidR="00855905" w:rsidRPr="00423D5F">
        <w:t xml:space="preserve">n vor den Gleisen laufen würden, </w:t>
      </w:r>
      <w:r w:rsidRPr="00423D5F">
        <w:t xml:space="preserve">dann </w:t>
      </w:r>
      <w:r w:rsidR="00855905" w:rsidRPr="00423D5F">
        <w:t xml:space="preserve">aber </w:t>
      </w:r>
      <w:r w:rsidRPr="00423D5F">
        <w:t>nicht mehr weiter kämen.</w:t>
      </w:r>
    </w:p>
    <w:p w14:paraId="1E8C9E87" w14:textId="77777777" w:rsidR="00703959" w:rsidRPr="00423D5F" w:rsidRDefault="00703959" w:rsidP="00C0772F">
      <w:r w:rsidRPr="00423D5F">
        <w:t xml:space="preserve">Man kann die Resultate aus zwei Perspektiven bewerten, einerseits anhand der Dauer/Länge der Route und andererseits anhand der Machbarkeit der Route für blinde Fussgänger. </w:t>
      </w:r>
    </w:p>
    <w:p w14:paraId="13AA70D8" w14:textId="77777777" w:rsidR="00703959" w:rsidRDefault="00703959" w:rsidP="00C0772F">
      <w:r w:rsidRPr="00423D5F">
        <w:t>In der Spalte „Unterführung verwendet/angegeben“ wird evaluiert, ob eine vorhandene Unterführung in der Route verwendet wird, also ob Fusswege falls vorhanden auch wirklich genutzt werden. Ein Resultat „Ja/Nein“ bedeutet, dass die Unterführung zwar verwendet wurde, jedoch in der textuellen Ausgabe nicht erwähnt wurde. Mit „Strassenüberquerungen vorhanden/angegeben“ ist gemeint ob eine Strassenüberquerung auf der Route liegt und falls ja, ob diese textuell erwähnt wird. Bei allen Diensten wurden diese nicht textuell erwähnt sondern einfach als „rechts abbiegen“ angegeben. Dies wäre für blinde Personen sehr wichtig, denn sie sehen nicht, ob es an diesem Punkt einen Fussgängerstreifen hat oder nicht.</w:t>
      </w:r>
    </w:p>
    <w:p w14:paraId="35D0839A" w14:textId="77777777" w:rsidR="00572570" w:rsidRPr="00423D5F" w:rsidRDefault="00572570" w:rsidP="00572570">
      <w:pPr>
        <w:spacing w:after="0"/>
      </w:pPr>
    </w:p>
    <w:tbl>
      <w:tblPr>
        <w:tblStyle w:val="TableGrid"/>
        <w:tblW w:w="8931" w:type="dxa"/>
        <w:tblInd w:w="108" w:type="dxa"/>
        <w:tblBorders>
          <w:top w:val="none" w:sz="0" w:space="0" w:color="auto"/>
          <w:left w:val="none" w:sz="0" w:space="0" w:color="auto"/>
          <w:right w:val="none" w:sz="0" w:space="0" w:color="auto"/>
        </w:tblBorders>
        <w:tblLayout w:type="fixed"/>
        <w:tblLook w:val="04A0" w:firstRow="1" w:lastRow="0" w:firstColumn="1" w:lastColumn="0" w:noHBand="0" w:noVBand="1"/>
      </w:tblPr>
      <w:tblGrid>
        <w:gridCol w:w="1560"/>
        <w:gridCol w:w="1134"/>
        <w:gridCol w:w="1984"/>
        <w:gridCol w:w="2835"/>
        <w:gridCol w:w="1418"/>
      </w:tblGrid>
      <w:tr w:rsidR="00703959" w:rsidRPr="00423D5F" w14:paraId="2A1478AF" w14:textId="77777777" w:rsidTr="007F3B2B">
        <w:tc>
          <w:tcPr>
            <w:tcW w:w="1560" w:type="dxa"/>
            <w:shd w:val="clear" w:color="auto" w:fill="auto"/>
          </w:tcPr>
          <w:p w14:paraId="032A74F9" w14:textId="77777777" w:rsidR="00703959" w:rsidRPr="007F3B2B" w:rsidRDefault="00703959" w:rsidP="007F3B2B">
            <w:pPr>
              <w:jc w:val="left"/>
              <w:rPr>
                <w:b/>
                <w:sz w:val="22"/>
                <w:szCs w:val="22"/>
              </w:rPr>
            </w:pPr>
            <w:r w:rsidRPr="007F3B2B">
              <w:rPr>
                <w:b/>
                <w:sz w:val="22"/>
                <w:szCs w:val="22"/>
              </w:rPr>
              <w:t>Dienst</w:t>
            </w:r>
          </w:p>
        </w:tc>
        <w:tc>
          <w:tcPr>
            <w:tcW w:w="1134" w:type="dxa"/>
            <w:shd w:val="clear" w:color="auto" w:fill="auto"/>
          </w:tcPr>
          <w:p w14:paraId="0ED636D9" w14:textId="77777777" w:rsidR="00703959" w:rsidRPr="007F3B2B" w:rsidRDefault="00703959" w:rsidP="007F3B2B">
            <w:pPr>
              <w:jc w:val="left"/>
              <w:rPr>
                <w:b/>
                <w:sz w:val="22"/>
                <w:szCs w:val="22"/>
              </w:rPr>
            </w:pPr>
            <w:r w:rsidRPr="007F3B2B">
              <w:rPr>
                <w:b/>
                <w:sz w:val="22"/>
                <w:szCs w:val="22"/>
              </w:rPr>
              <w:t>Länge in km</w:t>
            </w:r>
          </w:p>
        </w:tc>
        <w:tc>
          <w:tcPr>
            <w:tcW w:w="1984" w:type="dxa"/>
            <w:shd w:val="clear" w:color="auto" w:fill="auto"/>
          </w:tcPr>
          <w:p w14:paraId="4B02D3C3" w14:textId="29FF31F6" w:rsidR="00703959" w:rsidRPr="007F3B2B" w:rsidRDefault="00F260F0" w:rsidP="007F3B2B">
            <w:pPr>
              <w:jc w:val="left"/>
              <w:rPr>
                <w:b/>
                <w:sz w:val="22"/>
                <w:szCs w:val="22"/>
              </w:rPr>
            </w:pPr>
            <w:r w:rsidRPr="007F3B2B">
              <w:rPr>
                <w:b/>
                <w:sz w:val="22"/>
                <w:szCs w:val="22"/>
              </w:rPr>
              <w:t>Unterführun</w:t>
            </w:r>
            <w:r w:rsidR="007F3B2B">
              <w:rPr>
                <w:b/>
                <w:sz w:val="22"/>
                <w:szCs w:val="22"/>
              </w:rPr>
              <w:softHyphen/>
            </w:r>
            <w:r w:rsidRPr="007F3B2B">
              <w:rPr>
                <w:b/>
                <w:sz w:val="22"/>
                <w:szCs w:val="22"/>
              </w:rPr>
              <w:t>g</w:t>
            </w:r>
            <w:r w:rsidR="007F3B2B">
              <w:rPr>
                <w:b/>
                <w:sz w:val="22"/>
                <w:szCs w:val="22"/>
              </w:rPr>
              <w:t>en</w:t>
            </w:r>
            <w:r w:rsidRPr="007F3B2B">
              <w:rPr>
                <w:b/>
                <w:sz w:val="22"/>
                <w:szCs w:val="22"/>
              </w:rPr>
              <w:t xml:space="preserve"> </w:t>
            </w:r>
            <w:r w:rsidR="00703959" w:rsidRPr="007F3B2B">
              <w:rPr>
                <w:b/>
                <w:sz w:val="22"/>
                <w:szCs w:val="22"/>
              </w:rPr>
              <w:t>verwendet/</w:t>
            </w:r>
            <w:r w:rsidR="007F3B2B">
              <w:rPr>
                <w:b/>
                <w:sz w:val="22"/>
                <w:szCs w:val="22"/>
              </w:rPr>
              <w:br/>
            </w:r>
            <w:r w:rsidR="00703959" w:rsidRPr="007F3B2B">
              <w:rPr>
                <w:b/>
                <w:sz w:val="22"/>
                <w:szCs w:val="22"/>
              </w:rPr>
              <w:t>angegeben</w:t>
            </w:r>
          </w:p>
        </w:tc>
        <w:tc>
          <w:tcPr>
            <w:tcW w:w="2835" w:type="dxa"/>
            <w:shd w:val="clear" w:color="auto" w:fill="auto"/>
          </w:tcPr>
          <w:p w14:paraId="4682C1C5" w14:textId="1BC505C6" w:rsidR="00703959" w:rsidRPr="007F3B2B" w:rsidRDefault="00703959" w:rsidP="007F3B2B">
            <w:pPr>
              <w:jc w:val="left"/>
              <w:rPr>
                <w:b/>
                <w:sz w:val="22"/>
                <w:szCs w:val="22"/>
              </w:rPr>
            </w:pPr>
            <w:r w:rsidRPr="007F3B2B">
              <w:rPr>
                <w:b/>
                <w:sz w:val="22"/>
                <w:szCs w:val="22"/>
              </w:rPr>
              <w:t>Strassenüberquerun</w:t>
            </w:r>
            <w:r w:rsidR="007F3B2B">
              <w:rPr>
                <w:b/>
                <w:sz w:val="22"/>
                <w:szCs w:val="22"/>
              </w:rPr>
              <w:softHyphen/>
              <w:t>gen v</w:t>
            </w:r>
            <w:r w:rsidRPr="007F3B2B">
              <w:rPr>
                <w:b/>
                <w:sz w:val="22"/>
                <w:szCs w:val="22"/>
              </w:rPr>
              <w:t>orhanden/</w:t>
            </w:r>
            <w:r w:rsidR="007F3B2B">
              <w:rPr>
                <w:b/>
                <w:sz w:val="22"/>
                <w:szCs w:val="22"/>
              </w:rPr>
              <w:t xml:space="preserve"> </w:t>
            </w:r>
            <w:r w:rsidRPr="007F3B2B">
              <w:rPr>
                <w:b/>
                <w:sz w:val="22"/>
                <w:szCs w:val="22"/>
              </w:rPr>
              <w:t>angegeben</w:t>
            </w:r>
          </w:p>
        </w:tc>
        <w:tc>
          <w:tcPr>
            <w:tcW w:w="1418" w:type="dxa"/>
            <w:shd w:val="clear" w:color="auto" w:fill="auto"/>
          </w:tcPr>
          <w:p w14:paraId="21508BEB" w14:textId="0E551B05" w:rsidR="00703959" w:rsidRPr="007F3B2B" w:rsidRDefault="00703959" w:rsidP="007F3B2B">
            <w:pPr>
              <w:jc w:val="left"/>
              <w:rPr>
                <w:b/>
                <w:sz w:val="22"/>
                <w:szCs w:val="22"/>
              </w:rPr>
            </w:pPr>
            <w:r w:rsidRPr="007F3B2B">
              <w:rPr>
                <w:b/>
                <w:sz w:val="22"/>
                <w:szCs w:val="22"/>
              </w:rPr>
              <w:t>Abde</w:t>
            </w:r>
            <w:r w:rsidR="007F3B2B">
              <w:rPr>
                <w:b/>
                <w:sz w:val="22"/>
                <w:szCs w:val="22"/>
              </w:rPr>
              <w:softHyphen/>
            </w:r>
            <w:r w:rsidRPr="007F3B2B">
              <w:rPr>
                <w:b/>
                <w:sz w:val="22"/>
                <w:szCs w:val="22"/>
              </w:rPr>
              <w:t>ckung</w:t>
            </w:r>
          </w:p>
        </w:tc>
      </w:tr>
      <w:tr w:rsidR="00703959" w:rsidRPr="00423D5F" w14:paraId="6B2E071C" w14:textId="77777777" w:rsidTr="007F3B2B">
        <w:tc>
          <w:tcPr>
            <w:tcW w:w="1560" w:type="dxa"/>
            <w:shd w:val="clear" w:color="auto" w:fill="auto"/>
          </w:tcPr>
          <w:p w14:paraId="6E66A1E5" w14:textId="77777777" w:rsidR="00703959" w:rsidRPr="007F3B2B" w:rsidRDefault="00703959" w:rsidP="007F3B2B">
            <w:pPr>
              <w:rPr>
                <w:sz w:val="22"/>
                <w:szCs w:val="22"/>
              </w:rPr>
            </w:pPr>
            <w:r w:rsidRPr="007F3B2B">
              <w:rPr>
                <w:sz w:val="22"/>
                <w:szCs w:val="22"/>
              </w:rPr>
              <w:t>Google Directions</w:t>
            </w:r>
          </w:p>
        </w:tc>
        <w:tc>
          <w:tcPr>
            <w:tcW w:w="1134" w:type="dxa"/>
            <w:shd w:val="clear" w:color="auto" w:fill="auto"/>
          </w:tcPr>
          <w:p w14:paraId="725DC39A" w14:textId="77777777" w:rsidR="00703959" w:rsidRPr="007F3B2B" w:rsidRDefault="00703959" w:rsidP="007F3B2B">
            <w:pPr>
              <w:rPr>
                <w:sz w:val="22"/>
                <w:szCs w:val="22"/>
              </w:rPr>
            </w:pPr>
            <w:r w:rsidRPr="007F3B2B">
              <w:rPr>
                <w:sz w:val="22"/>
                <w:szCs w:val="22"/>
              </w:rPr>
              <w:t>0.3 km</w:t>
            </w:r>
          </w:p>
        </w:tc>
        <w:tc>
          <w:tcPr>
            <w:tcW w:w="1984" w:type="dxa"/>
            <w:shd w:val="clear" w:color="auto" w:fill="auto"/>
          </w:tcPr>
          <w:p w14:paraId="1225DD10" w14:textId="77777777" w:rsidR="00703959" w:rsidRPr="007F3B2B" w:rsidRDefault="00703959" w:rsidP="007F3B2B">
            <w:pPr>
              <w:rPr>
                <w:sz w:val="22"/>
                <w:szCs w:val="22"/>
              </w:rPr>
            </w:pPr>
            <w:r w:rsidRPr="007F3B2B">
              <w:rPr>
                <w:sz w:val="22"/>
                <w:szCs w:val="22"/>
              </w:rPr>
              <w:t>Ja/Nein</w:t>
            </w:r>
          </w:p>
        </w:tc>
        <w:tc>
          <w:tcPr>
            <w:tcW w:w="2835" w:type="dxa"/>
            <w:shd w:val="clear" w:color="auto" w:fill="auto"/>
          </w:tcPr>
          <w:p w14:paraId="519E7ADD" w14:textId="77777777" w:rsidR="00703959" w:rsidRPr="007F3B2B" w:rsidRDefault="00703959" w:rsidP="007F3B2B">
            <w:pPr>
              <w:rPr>
                <w:sz w:val="22"/>
                <w:szCs w:val="22"/>
              </w:rPr>
            </w:pPr>
            <w:r w:rsidRPr="007F3B2B">
              <w:rPr>
                <w:sz w:val="22"/>
                <w:szCs w:val="22"/>
              </w:rPr>
              <w:t>Nein/-</w:t>
            </w:r>
          </w:p>
        </w:tc>
        <w:tc>
          <w:tcPr>
            <w:tcW w:w="1418" w:type="dxa"/>
            <w:shd w:val="clear" w:color="auto" w:fill="auto"/>
          </w:tcPr>
          <w:p w14:paraId="47DC5823" w14:textId="77777777" w:rsidR="00703959" w:rsidRPr="007F3B2B" w:rsidRDefault="00703959" w:rsidP="007F3B2B">
            <w:pPr>
              <w:rPr>
                <w:sz w:val="22"/>
                <w:szCs w:val="22"/>
              </w:rPr>
            </w:pPr>
            <w:r w:rsidRPr="007F3B2B">
              <w:rPr>
                <w:sz w:val="22"/>
                <w:szCs w:val="22"/>
              </w:rPr>
              <w:t>Global</w:t>
            </w:r>
          </w:p>
        </w:tc>
      </w:tr>
      <w:tr w:rsidR="00703959" w:rsidRPr="00423D5F" w14:paraId="3E5572A7" w14:textId="77777777" w:rsidTr="007F3B2B">
        <w:tc>
          <w:tcPr>
            <w:tcW w:w="1560" w:type="dxa"/>
            <w:shd w:val="clear" w:color="auto" w:fill="auto"/>
          </w:tcPr>
          <w:p w14:paraId="5FD3B98D" w14:textId="77777777" w:rsidR="00703959" w:rsidRPr="007F3B2B" w:rsidRDefault="00703959" w:rsidP="007F3B2B">
            <w:pPr>
              <w:rPr>
                <w:sz w:val="22"/>
                <w:szCs w:val="22"/>
              </w:rPr>
            </w:pPr>
            <w:r w:rsidRPr="007F3B2B">
              <w:rPr>
                <w:sz w:val="22"/>
                <w:szCs w:val="22"/>
              </w:rPr>
              <w:t>OSMR</w:t>
            </w:r>
          </w:p>
        </w:tc>
        <w:tc>
          <w:tcPr>
            <w:tcW w:w="1134" w:type="dxa"/>
            <w:shd w:val="clear" w:color="auto" w:fill="auto"/>
          </w:tcPr>
          <w:p w14:paraId="58824424" w14:textId="77777777" w:rsidR="00703959" w:rsidRPr="007F3B2B" w:rsidRDefault="00703959" w:rsidP="007F3B2B">
            <w:pPr>
              <w:rPr>
                <w:sz w:val="22"/>
                <w:szCs w:val="22"/>
              </w:rPr>
            </w:pPr>
            <w:r w:rsidRPr="007F3B2B">
              <w:rPr>
                <w:sz w:val="22"/>
                <w:szCs w:val="22"/>
              </w:rPr>
              <w:t>0.3 km</w:t>
            </w:r>
          </w:p>
        </w:tc>
        <w:tc>
          <w:tcPr>
            <w:tcW w:w="1984" w:type="dxa"/>
            <w:shd w:val="clear" w:color="auto" w:fill="auto"/>
          </w:tcPr>
          <w:p w14:paraId="187D04D4" w14:textId="77777777" w:rsidR="00703959" w:rsidRPr="007F3B2B" w:rsidRDefault="00703959" w:rsidP="007F3B2B">
            <w:pPr>
              <w:rPr>
                <w:sz w:val="22"/>
                <w:szCs w:val="22"/>
              </w:rPr>
            </w:pPr>
            <w:r w:rsidRPr="007F3B2B">
              <w:rPr>
                <w:sz w:val="22"/>
                <w:szCs w:val="22"/>
              </w:rPr>
              <w:t>Ja/Nein</w:t>
            </w:r>
          </w:p>
        </w:tc>
        <w:tc>
          <w:tcPr>
            <w:tcW w:w="2835" w:type="dxa"/>
            <w:shd w:val="clear" w:color="auto" w:fill="auto"/>
          </w:tcPr>
          <w:p w14:paraId="0F2EF423" w14:textId="77777777" w:rsidR="00703959" w:rsidRPr="007F3B2B" w:rsidRDefault="00703959" w:rsidP="007F3B2B">
            <w:pPr>
              <w:rPr>
                <w:sz w:val="22"/>
                <w:szCs w:val="22"/>
              </w:rPr>
            </w:pPr>
            <w:r w:rsidRPr="007F3B2B">
              <w:rPr>
                <w:sz w:val="22"/>
                <w:szCs w:val="22"/>
              </w:rPr>
              <w:t>Nein/-</w:t>
            </w:r>
          </w:p>
        </w:tc>
        <w:tc>
          <w:tcPr>
            <w:tcW w:w="1418" w:type="dxa"/>
            <w:shd w:val="clear" w:color="auto" w:fill="auto"/>
          </w:tcPr>
          <w:p w14:paraId="1758A242" w14:textId="77777777" w:rsidR="00703959" w:rsidRPr="007F3B2B" w:rsidRDefault="00703959" w:rsidP="007F3B2B">
            <w:pPr>
              <w:rPr>
                <w:sz w:val="22"/>
                <w:szCs w:val="22"/>
              </w:rPr>
            </w:pPr>
            <w:r w:rsidRPr="007F3B2B">
              <w:rPr>
                <w:sz w:val="22"/>
                <w:szCs w:val="22"/>
              </w:rPr>
              <w:t>Europa</w:t>
            </w:r>
          </w:p>
        </w:tc>
      </w:tr>
      <w:tr w:rsidR="00703959" w:rsidRPr="00423D5F" w14:paraId="4435AF3F" w14:textId="77777777" w:rsidTr="007F3B2B">
        <w:tc>
          <w:tcPr>
            <w:tcW w:w="1560" w:type="dxa"/>
            <w:shd w:val="clear" w:color="auto" w:fill="92D050"/>
          </w:tcPr>
          <w:p w14:paraId="6F1C3EBE" w14:textId="77777777" w:rsidR="00703959" w:rsidRPr="007F3B2B" w:rsidRDefault="00703959" w:rsidP="007F3B2B">
            <w:pPr>
              <w:rPr>
                <w:sz w:val="22"/>
                <w:szCs w:val="22"/>
              </w:rPr>
            </w:pPr>
            <w:r w:rsidRPr="007F3B2B">
              <w:rPr>
                <w:sz w:val="22"/>
                <w:szCs w:val="22"/>
              </w:rPr>
              <w:t>OSRM</w:t>
            </w:r>
          </w:p>
        </w:tc>
        <w:tc>
          <w:tcPr>
            <w:tcW w:w="1134" w:type="dxa"/>
            <w:shd w:val="clear" w:color="auto" w:fill="92D050"/>
          </w:tcPr>
          <w:p w14:paraId="299FE334" w14:textId="09391FDA" w:rsidR="00703959" w:rsidRPr="007F3B2B" w:rsidRDefault="00703959" w:rsidP="007F3B2B">
            <w:pPr>
              <w:rPr>
                <w:sz w:val="22"/>
                <w:szCs w:val="22"/>
              </w:rPr>
            </w:pPr>
            <w:r w:rsidRPr="007F3B2B">
              <w:rPr>
                <w:sz w:val="22"/>
                <w:szCs w:val="22"/>
              </w:rPr>
              <w:t>0.41 k</w:t>
            </w:r>
            <w:r w:rsidR="007F3B2B">
              <w:rPr>
                <w:sz w:val="22"/>
                <w:szCs w:val="22"/>
              </w:rPr>
              <w:t>m</w:t>
            </w:r>
          </w:p>
        </w:tc>
        <w:tc>
          <w:tcPr>
            <w:tcW w:w="1984" w:type="dxa"/>
            <w:shd w:val="clear" w:color="auto" w:fill="92D050"/>
          </w:tcPr>
          <w:p w14:paraId="75DC162F" w14:textId="77777777" w:rsidR="00703959" w:rsidRPr="007F3B2B" w:rsidRDefault="00703959" w:rsidP="007F3B2B">
            <w:pPr>
              <w:ind w:right="-108"/>
              <w:rPr>
                <w:sz w:val="22"/>
                <w:szCs w:val="22"/>
              </w:rPr>
            </w:pPr>
            <w:r w:rsidRPr="007F3B2B">
              <w:rPr>
                <w:sz w:val="22"/>
                <w:szCs w:val="22"/>
              </w:rPr>
              <w:t>Ja/Nein</w:t>
            </w:r>
          </w:p>
        </w:tc>
        <w:tc>
          <w:tcPr>
            <w:tcW w:w="2835" w:type="dxa"/>
            <w:shd w:val="clear" w:color="auto" w:fill="92D050"/>
          </w:tcPr>
          <w:p w14:paraId="174BF02E" w14:textId="77777777" w:rsidR="00703959" w:rsidRPr="007F3B2B" w:rsidRDefault="00703959" w:rsidP="007F3B2B">
            <w:pPr>
              <w:rPr>
                <w:sz w:val="22"/>
                <w:szCs w:val="22"/>
              </w:rPr>
            </w:pPr>
            <w:r w:rsidRPr="007F3B2B">
              <w:rPr>
                <w:sz w:val="22"/>
                <w:szCs w:val="22"/>
              </w:rPr>
              <w:t>Nein/-</w:t>
            </w:r>
          </w:p>
        </w:tc>
        <w:tc>
          <w:tcPr>
            <w:tcW w:w="1418" w:type="dxa"/>
            <w:shd w:val="clear" w:color="auto" w:fill="92D050"/>
          </w:tcPr>
          <w:p w14:paraId="5749C5CA" w14:textId="77777777" w:rsidR="00703959" w:rsidRPr="007F3B2B" w:rsidRDefault="00703959" w:rsidP="007F3B2B">
            <w:pPr>
              <w:rPr>
                <w:sz w:val="22"/>
                <w:szCs w:val="22"/>
              </w:rPr>
            </w:pPr>
            <w:r w:rsidRPr="007F3B2B">
              <w:rPr>
                <w:sz w:val="22"/>
                <w:szCs w:val="22"/>
              </w:rPr>
              <w:t>Schweiz</w:t>
            </w:r>
          </w:p>
        </w:tc>
      </w:tr>
      <w:tr w:rsidR="00703959" w:rsidRPr="00423D5F" w14:paraId="2DCECBCE" w14:textId="77777777" w:rsidTr="007F3B2B">
        <w:tc>
          <w:tcPr>
            <w:tcW w:w="1560" w:type="dxa"/>
            <w:shd w:val="clear" w:color="auto" w:fill="auto"/>
          </w:tcPr>
          <w:p w14:paraId="5A90EE0F" w14:textId="77777777" w:rsidR="00703959" w:rsidRPr="007F3B2B" w:rsidRDefault="00703959" w:rsidP="007F3B2B">
            <w:pPr>
              <w:rPr>
                <w:sz w:val="22"/>
                <w:szCs w:val="22"/>
              </w:rPr>
            </w:pPr>
            <w:r w:rsidRPr="007F3B2B">
              <w:rPr>
                <w:sz w:val="22"/>
                <w:szCs w:val="22"/>
              </w:rPr>
              <w:t>Bing</w:t>
            </w:r>
          </w:p>
        </w:tc>
        <w:tc>
          <w:tcPr>
            <w:tcW w:w="1134" w:type="dxa"/>
            <w:shd w:val="clear" w:color="auto" w:fill="auto"/>
          </w:tcPr>
          <w:p w14:paraId="05099E0E" w14:textId="77777777" w:rsidR="00703959" w:rsidRPr="007F3B2B" w:rsidRDefault="00703959" w:rsidP="007F3B2B">
            <w:pPr>
              <w:rPr>
                <w:sz w:val="22"/>
                <w:szCs w:val="22"/>
              </w:rPr>
            </w:pPr>
            <w:r w:rsidRPr="007F3B2B">
              <w:rPr>
                <w:sz w:val="22"/>
                <w:szCs w:val="22"/>
              </w:rPr>
              <w:t>2.5 km</w:t>
            </w:r>
          </w:p>
        </w:tc>
        <w:tc>
          <w:tcPr>
            <w:tcW w:w="1984" w:type="dxa"/>
            <w:shd w:val="clear" w:color="auto" w:fill="auto"/>
          </w:tcPr>
          <w:p w14:paraId="5D012213" w14:textId="77777777" w:rsidR="00703959" w:rsidRPr="007F3B2B" w:rsidRDefault="00703959" w:rsidP="007F3B2B">
            <w:pPr>
              <w:rPr>
                <w:sz w:val="22"/>
                <w:szCs w:val="22"/>
              </w:rPr>
            </w:pPr>
            <w:r w:rsidRPr="007F3B2B">
              <w:rPr>
                <w:sz w:val="22"/>
                <w:szCs w:val="22"/>
              </w:rPr>
              <w:t>Nein/-</w:t>
            </w:r>
          </w:p>
        </w:tc>
        <w:tc>
          <w:tcPr>
            <w:tcW w:w="2835" w:type="dxa"/>
            <w:shd w:val="clear" w:color="auto" w:fill="auto"/>
          </w:tcPr>
          <w:p w14:paraId="0F852C70" w14:textId="77777777" w:rsidR="00703959" w:rsidRPr="007F3B2B" w:rsidRDefault="00703959" w:rsidP="007F3B2B">
            <w:pPr>
              <w:rPr>
                <w:sz w:val="22"/>
                <w:szCs w:val="22"/>
              </w:rPr>
            </w:pPr>
            <w:r w:rsidRPr="007F3B2B">
              <w:rPr>
                <w:sz w:val="22"/>
                <w:szCs w:val="22"/>
              </w:rPr>
              <w:t>Nein/-</w:t>
            </w:r>
          </w:p>
        </w:tc>
        <w:tc>
          <w:tcPr>
            <w:tcW w:w="1418" w:type="dxa"/>
            <w:shd w:val="clear" w:color="auto" w:fill="auto"/>
          </w:tcPr>
          <w:p w14:paraId="03068FFF" w14:textId="77777777" w:rsidR="00703959" w:rsidRPr="007F3B2B" w:rsidRDefault="00703959" w:rsidP="007F3B2B">
            <w:pPr>
              <w:rPr>
                <w:sz w:val="22"/>
                <w:szCs w:val="22"/>
              </w:rPr>
            </w:pPr>
            <w:r w:rsidRPr="007F3B2B">
              <w:rPr>
                <w:sz w:val="22"/>
                <w:szCs w:val="22"/>
              </w:rPr>
              <w:t>Global</w:t>
            </w:r>
          </w:p>
        </w:tc>
      </w:tr>
      <w:tr w:rsidR="00703959" w:rsidRPr="00423D5F" w14:paraId="1B3462F6" w14:textId="77777777" w:rsidTr="007F3B2B">
        <w:tc>
          <w:tcPr>
            <w:tcW w:w="1560" w:type="dxa"/>
          </w:tcPr>
          <w:p w14:paraId="716D7115" w14:textId="42C14A3F" w:rsidR="00703959" w:rsidRPr="007F3B2B" w:rsidRDefault="00572570" w:rsidP="007F3B2B">
            <w:pPr>
              <w:rPr>
                <w:sz w:val="22"/>
                <w:szCs w:val="22"/>
              </w:rPr>
            </w:pPr>
            <w:r>
              <w:rPr>
                <w:sz w:val="22"/>
                <w:szCs w:val="22"/>
              </w:rPr>
              <w:t>MapQ</w:t>
            </w:r>
            <w:r w:rsidR="00703959" w:rsidRPr="007F3B2B">
              <w:rPr>
                <w:sz w:val="22"/>
                <w:szCs w:val="22"/>
              </w:rPr>
              <w:t>uest API</w:t>
            </w:r>
          </w:p>
        </w:tc>
        <w:tc>
          <w:tcPr>
            <w:tcW w:w="1134" w:type="dxa"/>
          </w:tcPr>
          <w:p w14:paraId="0E981BE8" w14:textId="77777777" w:rsidR="00703959" w:rsidRPr="007F3B2B" w:rsidRDefault="00703959" w:rsidP="007F3B2B">
            <w:pPr>
              <w:rPr>
                <w:sz w:val="22"/>
                <w:szCs w:val="22"/>
              </w:rPr>
            </w:pPr>
            <w:r w:rsidRPr="007F3B2B">
              <w:rPr>
                <w:sz w:val="22"/>
                <w:szCs w:val="22"/>
              </w:rPr>
              <w:t>2.43 km</w:t>
            </w:r>
          </w:p>
        </w:tc>
        <w:tc>
          <w:tcPr>
            <w:tcW w:w="1984" w:type="dxa"/>
          </w:tcPr>
          <w:p w14:paraId="7C734EB2" w14:textId="77777777" w:rsidR="00703959" w:rsidRPr="007F3B2B" w:rsidRDefault="00703959" w:rsidP="007F3B2B">
            <w:pPr>
              <w:rPr>
                <w:sz w:val="22"/>
                <w:szCs w:val="22"/>
              </w:rPr>
            </w:pPr>
            <w:r w:rsidRPr="007F3B2B">
              <w:rPr>
                <w:sz w:val="22"/>
                <w:szCs w:val="22"/>
              </w:rPr>
              <w:t>Nein/-</w:t>
            </w:r>
          </w:p>
        </w:tc>
        <w:tc>
          <w:tcPr>
            <w:tcW w:w="2835" w:type="dxa"/>
          </w:tcPr>
          <w:p w14:paraId="6E9F0470" w14:textId="77777777" w:rsidR="00703959" w:rsidRPr="007F3B2B" w:rsidRDefault="00703959" w:rsidP="007F3B2B">
            <w:pPr>
              <w:rPr>
                <w:sz w:val="22"/>
                <w:szCs w:val="22"/>
              </w:rPr>
            </w:pPr>
            <w:r w:rsidRPr="007F3B2B">
              <w:rPr>
                <w:sz w:val="22"/>
                <w:szCs w:val="22"/>
              </w:rPr>
              <w:t>Ja/Nein</w:t>
            </w:r>
          </w:p>
        </w:tc>
        <w:tc>
          <w:tcPr>
            <w:tcW w:w="1418" w:type="dxa"/>
          </w:tcPr>
          <w:p w14:paraId="657A2D9A" w14:textId="77777777" w:rsidR="00703959" w:rsidRPr="007F3B2B" w:rsidRDefault="00703959" w:rsidP="007F3B2B">
            <w:pPr>
              <w:rPr>
                <w:sz w:val="22"/>
                <w:szCs w:val="22"/>
              </w:rPr>
            </w:pPr>
            <w:r w:rsidRPr="007F3B2B">
              <w:rPr>
                <w:sz w:val="22"/>
                <w:szCs w:val="22"/>
              </w:rPr>
              <w:t>Global</w:t>
            </w:r>
          </w:p>
        </w:tc>
      </w:tr>
      <w:tr w:rsidR="00703959" w:rsidRPr="00423D5F" w14:paraId="0B97FE0F" w14:textId="77777777" w:rsidTr="007F3B2B">
        <w:tc>
          <w:tcPr>
            <w:tcW w:w="1560" w:type="dxa"/>
          </w:tcPr>
          <w:p w14:paraId="43C52E11" w14:textId="77777777" w:rsidR="00703959" w:rsidRPr="007F3B2B" w:rsidRDefault="00703959" w:rsidP="007F3B2B">
            <w:pPr>
              <w:rPr>
                <w:sz w:val="22"/>
                <w:szCs w:val="22"/>
              </w:rPr>
            </w:pPr>
            <w:r w:rsidRPr="007F3B2B">
              <w:rPr>
                <w:sz w:val="22"/>
                <w:szCs w:val="22"/>
              </w:rPr>
              <w:t>YOURS</w:t>
            </w:r>
          </w:p>
        </w:tc>
        <w:tc>
          <w:tcPr>
            <w:tcW w:w="1134" w:type="dxa"/>
          </w:tcPr>
          <w:p w14:paraId="7E850C93" w14:textId="77777777" w:rsidR="00703959" w:rsidRPr="007F3B2B" w:rsidRDefault="00703959" w:rsidP="007F3B2B">
            <w:pPr>
              <w:rPr>
                <w:sz w:val="22"/>
                <w:szCs w:val="22"/>
              </w:rPr>
            </w:pPr>
            <w:r w:rsidRPr="007F3B2B">
              <w:rPr>
                <w:sz w:val="22"/>
                <w:szCs w:val="22"/>
              </w:rPr>
              <w:t>0.3 Meilen (0.48 km)</w:t>
            </w:r>
          </w:p>
        </w:tc>
        <w:tc>
          <w:tcPr>
            <w:tcW w:w="1984" w:type="dxa"/>
          </w:tcPr>
          <w:p w14:paraId="514071C4" w14:textId="77777777" w:rsidR="00703959" w:rsidRPr="007F3B2B" w:rsidRDefault="00703959" w:rsidP="007F3B2B">
            <w:pPr>
              <w:rPr>
                <w:sz w:val="22"/>
                <w:szCs w:val="22"/>
              </w:rPr>
            </w:pPr>
            <w:r w:rsidRPr="007F3B2B">
              <w:rPr>
                <w:sz w:val="22"/>
                <w:szCs w:val="22"/>
              </w:rPr>
              <w:t>Ja/Ja</w:t>
            </w:r>
          </w:p>
        </w:tc>
        <w:tc>
          <w:tcPr>
            <w:tcW w:w="2835" w:type="dxa"/>
          </w:tcPr>
          <w:p w14:paraId="30594A8A" w14:textId="77777777" w:rsidR="00703959" w:rsidRPr="007F3B2B" w:rsidRDefault="00703959" w:rsidP="007F3B2B">
            <w:pPr>
              <w:rPr>
                <w:sz w:val="22"/>
                <w:szCs w:val="22"/>
              </w:rPr>
            </w:pPr>
            <w:r w:rsidRPr="007F3B2B">
              <w:rPr>
                <w:sz w:val="22"/>
                <w:szCs w:val="22"/>
              </w:rPr>
              <w:t>Ja/Nein bei Wahl von schnellster Route</w:t>
            </w:r>
          </w:p>
          <w:p w14:paraId="6C8D5DE8" w14:textId="77777777" w:rsidR="00703959" w:rsidRPr="007F3B2B" w:rsidRDefault="00703959" w:rsidP="007F3B2B">
            <w:pPr>
              <w:rPr>
                <w:sz w:val="22"/>
                <w:szCs w:val="22"/>
              </w:rPr>
            </w:pPr>
            <w:r w:rsidRPr="007F3B2B">
              <w:rPr>
                <w:sz w:val="22"/>
                <w:szCs w:val="22"/>
              </w:rPr>
              <w:t>Nein/Nein bei Wahl kürzester Route</w:t>
            </w:r>
          </w:p>
        </w:tc>
        <w:tc>
          <w:tcPr>
            <w:tcW w:w="1418" w:type="dxa"/>
          </w:tcPr>
          <w:p w14:paraId="06587BF4" w14:textId="77777777" w:rsidR="00703959" w:rsidRPr="007F3B2B" w:rsidRDefault="00703959" w:rsidP="007F3B2B">
            <w:pPr>
              <w:rPr>
                <w:sz w:val="22"/>
                <w:szCs w:val="22"/>
              </w:rPr>
            </w:pPr>
            <w:r w:rsidRPr="007F3B2B">
              <w:rPr>
                <w:sz w:val="22"/>
                <w:szCs w:val="22"/>
              </w:rPr>
              <w:t>Global</w:t>
            </w:r>
          </w:p>
        </w:tc>
      </w:tr>
      <w:tr w:rsidR="00703959" w:rsidRPr="00423D5F" w14:paraId="082D7062" w14:textId="77777777" w:rsidTr="007F3B2B">
        <w:tc>
          <w:tcPr>
            <w:tcW w:w="1560" w:type="dxa"/>
          </w:tcPr>
          <w:p w14:paraId="60FA44B0" w14:textId="77777777" w:rsidR="00703959" w:rsidRPr="007F3B2B" w:rsidRDefault="00703959" w:rsidP="007F3B2B">
            <w:pPr>
              <w:rPr>
                <w:sz w:val="22"/>
                <w:szCs w:val="22"/>
              </w:rPr>
            </w:pPr>
            <w:proofErr w:type="spellStart"/>
            <w:r w:rsidRPr="007F3B2B">
              <w:rPr>
                <w:sz w:val="22"/>
                <w:szCs w:val="22"/>
              </w:rPr>
              <w:t>Cloudmade</w:t>
            </w:r>
            <w:proofErr w:type="spellEnd"/>
          </w:p>
        </w:tc>
        <w:tc>
          <w:tcPr>
            <w:tcW w:w="1134" w:type="dxa"/>
          </w:tcPr>
          <w:p w14:paraId="7C29F976" w14:textId="77777777" w:rsidR="00703959" w:rsidRPr="007F3B2B" w:rsidRDefault="00703959" w:rsidP="007F3B2B">
            <w:pPr>
              <w:rPr>
                <w:sz w:val="22"/>
                <w:szCs w:val="22"/>
              </w:rPr>
            </w:pPr>
            <w:r w:rsidRPr="007F3B2B">
              <w:rPr>
                <w:sz w:val="22"/>
                <w:szCs w:val="22"/>
              </w:rPr>
              <w:t>0.2 km</w:t>
            </w:r>
          </w:p>
        </w:tc>
        <w:tc>
          <w:tcPr>
            <w:tcW w:w="1984" w:type="dxa"/>
          </w:tcPr>
          <w:p w14:paraId="715428CA" w14:textId="77777777" w:rsidR="00703959" w:rsidRPr="007F3B2B" w:rsidRDefault="00703959" w:rsidP="007F3B2B">
            <w:pPr>
              <w:rPr>
                <w:sz w:val="22"/>
                <w:szCs w:val="22"/>
              </w:rPr>
            </w:pPr>
            <w:r w:rsidRPr="007F3B2B">
              <w:rPr>
                <w:sz w:val="22"/>
                <w:szCs w:val="22"/>
              </w:rPr>
              <w:t>Ja/Nein</w:t>
            </w:r>
          </w:p>
        </w:tc>
        <w:tc>
          <w:tcPr>
            <w:tcW w:w="2835" w:type="dxa"/>
          </w:tcPr>
          <w:p w14:paraId="44ADB037" w14:textId="6D69C563" w:rsidR="00703959" w:rsidRPr="007F3B2B" w:rsidRDefault="004D4688" w:rsidP="007F3B2B">
            <w:pPr>
              <w:rPr>
                <w:sz w:val="22"/>
                <w:szCs w:val="22"/>
              </w:rPr>
            </w:pPr>
            <w:r>
              <w:rPr>
                <w:sz w:val="22"/>
                <w:szCs w:val="22"/>
              </w:rPr>
              <w:t>Nein/-</w:t>
            </w:r>
          </w:p>
        </w:tc>
        <w:tc>
          <w:tcPr>
            <w:tcW w:w="1418" w:type="dxa"/>
          </w:tcPr>
          <w:p w14:paraId="564DF7EF" w14:textId="77777777" w:rsidR="00703959" w:rsidRPr="007F3B2B" w:rsidRDefault="00703959" w:rsidP="007F3B2B">
            <w:pPr>
              <w:rPr>
                <w:sz w:val="22"/>
                <w:szCs w:val="22"/>
              </w:rPr>
            </w:pPr>
            <w:r w:rsidRPr="007F3B2B">
              <w:rPr>
                <w:sz w:val="22"/>
                <w:szCs w:val="22"/>
              </w:rPr>
              <w:t>Global</w:t>
            </w:r>
          </w:p>
        </w:tc>
      </w:tr>
    </w:tbl>
    <w:p w14:paraId="523D09EF" w14:textId="77777777" w:rsidR="00703959" w:rsidRPr="00885596" w:rsidRDefault="00703959" w:rsidP="00885596">
      <w:pPr>
        <w:pStyle w:val="Caption"/>
      </w:pPr>
      <w:r w:rsidRPr="00885596">
        <w:t xml:space="preserve">Tabelle </w:t>
      </w:r>
      <w:fldSimple w:instr=" SEQ Tabelle \* ARABIC ">
        <w:r w:rsidR="00D92A5A" w:rsidRPr="00885596">
          <w:t>2</w:t>
        </w:r>
      </w:fldSimple>
      <w:r w:rsidRPr="00885596">
        <w:t xml:space="preserve"> - Bewertung Routingdienste Route</w:t>
      </w:r>
    </w:p>
    <w:p w14:paraId="113BD4EB" w14:textId="77777777" w:rsidR="001D390C" w:rsidRPr="00423D5F" w:rsidRDefault="001D390C" w:rsidP="00C0772F">
      <w:pPr>
        <w:pStyle w:val="Heading5"/>
      </w:pPr>
      <w:r w:rsidRPr="00423D5F">
        <w:lastRenderedPageBreak/>
        <w:t>Fazit</w:t>
      </w:r>
    </w:p>
    <w:p w14:paraId="7AB74B01" w14:textId="0DC661A0" w:rsidR="00D04DD7" w:rsidRPr="00423D5F" w:rsidRDefault="00703959" w:rsidP="00C0772F">
      <w:r w:rsidRPr="00423D5F">
        <w:t>Obwohl YOURS besser abschneidet wurde OSRM für die entwickelte Anwendung ausgewählt. Dies liegt an der Aktualisierungsrate des für den Routing</w:t>
      </w:r>
      <w:r w:rsidRPr="00423D5F">
        <w:t>a</w:t>
      </w:r>
      <w:r w:rsidRPr="00423D5F">
        <w:t>lgorithmus verwendeten Kartenmaterials. OSRM wird im Gegensatz zu YOURS täglich aktualisiert. Würde also ein neuer Fussweg eingezeichnet, so könnte er am nächsten Tag bereits in einer Route verwendet werden.</w:t>
      </w:r>
      <w:r w:rsidR="00BF35D1" w:rsidRPr="00423D5F">
        <w:t xml:space="preserve"> Die Anwendung soll jedoch so programmiert werden, dass ein Austauschen des Routingdienstes kein Problem darstellt. Es werden zur Generierung einer Route lediglich die Koordinaten der einzelnen Wegpunkte benötigt. </w:t>
      </w:r>
    </w:p>
    <w:p w14:paraId="64C56BEF" w14:textId="77777777" w:rsidR="00BF35D1" w:rsidRPr="00423D5F" w:rsidRDefault="00BF35D1" w:rsidP="00C0772F">
      <w:pPr>
        <w:rPr>
          <w:rFonts w:eastAsiaTheme="majorEastAsia" w:cstheme="majorBidi"/>
          <w:color w:val="000000" w:themeColor="text1"/>
          <w:sz w:val="26"/>
        </w:rPr>
      </w:pPr>
      <w:r w:rsidRPr="00423D5F">
        <w:br w:type="page"/>
      </w:r>
    </w:p>
    <w:p w14:paraId="04CA925C" w14:textId="77777777" w:rsidR="00EC5CB1" w:rsidRPr="00423D5F" w:rsidRDefault="00EC5CB1" w:rsidP="00C0772F">
      <w:pPr>
        <w:pStyle w:val="Heading3"/>
      </w:pPr>
      <w:bookmarkStart w:id="91" w:name="_Toc374995805"/>
      <w:bookmarkStart w:id="92" w:name="_Toc375047321"/>
      <w:bookmarkStart w:id="93" w:name="_Toc375142652"/>
      <w:r w:rsidRPr="00423D5F">
        <w:lastRenderedPageBreak/>
        <w:t>Vision</w:t>
      </w:r>
      <w:bookmarkEnd w:id="65"/>
      <w:bookmarkEnd w:id="66"/>
      <w:bookmarkEnd w:id="91"/>
      <w:bookmarkEnd w:id="92"/>
      <w:bookmarkEnd w:id="93"/>
    </w:p>
    <w:p w14:paraId="6A5D816D" w14:textId="77777777" w:rsidR="00462ED1" w:rsidRPr="00423D5F" w:rsidRDefault="00462ED1" w:rsidP="00C0772F">
      <w:pPr>
        <w:pStyle w:val="Heading4"/>
      </w:pPr>
      <w:r w:rsidRPr="00423D5F">
        <w:t>Konzeptideen</w:t>
      </w:r>
    </w:p>
    <w:p w14:paraId="203B20AB" w14:textId="77777777" w:rsidR="00462ED1" w:rsidRPr="00423D5F" w:rsidRDefault="00E11B3F" w:rsidP="00C0772F">
      <w:r w:rsidRPr="00423D5F">
        <w:t>Zu Beginn</w:t>
      </w:r>
      <w:r w:rsidR="00462ED1" w:rsidRPr="00423D5F">
        <w:t xml:space="preserve"> der Elaborationsphase wurden drei verschiedene Ansätze zur </w:t>
      </w:r>
      <w:r w:rsidRPr="00423D5F">
        <w:t>Aufgabe</w:t>
      </w:r>
      <w:r w:rsidR="00462ED1" w:rsidRPr="00423D5F">
        <w:t xml:space="preserve"> der Standortausgabe erstellt. Da zu diesem Zeitpunkt noch nicht klar war, dass auch Routing implementiert werden soll, beinhalten die Entwürfe auch keine solchen Funktionen.</w:t>
      </w:r>
      <w:r w:rsidR="00DF6A1A" w:rsidRPr="00423D5F">
        <w:t xml:space="preserve"> Es ging dabei rein um die Ausgabe von POI’s und Kreuzungen in der näheren Umgebung.</w:t>
      </w:r>
    </w:p>
    <w:p w14:paraId="17611372" w14:textId="77777777" w:rsidR="00462ED1" w:rsidRPr="00423D5F" w:rsidRDefault="00462ED1" w:rsidP="00C0772F">
      <w:pPr>
        <w:pStyle w:val="Heading5"/>
      </w:pPr>
      <w:r w:rsidRPr="00423D5F">
        <w:t>Idee 1</w:t>
      </w:r>
    </w:p>
    <w:p w14:paraId="0233AF4B" w14:textId="77777777" w:rsidR="00D04DD7" w:rsidRPr="00423D5F" w:rsidRDefault="00462ED1" w:rsidP="00C0772F">
      <w:r w:rsidRPr="00423D5F">
        <w:t>Wenn der Benutzer den Knopf „Standort ausgeben“ betätigt, erhält er eine Beschreibung seines Standorts: „Sie laufen auf dem Limmatquai in Richtung Norden, die nächste Abzweigung rechts führt in die Schmidgasse, die nächste Abzweigung links führt in den Mühlesteg.“</w:t>
      </w:r>
      <w:r w:rsidR="001D390C" w:rsidRPr="00423D5F">
        <w:t xml:space="preserve"> </w:t>
      </w:r>
    </w:p>
    <w:p w14:paraId="13D8908A" w14:textId="70BE0B7D" w:rsidR="00D04DD7" w:rsidRPr="00423D5F" w:rsidRDefault="00462ED1" w:rsidP="00C0772F">
      <w:r w:rsidRPr="00423D5F">
        <w:t>Der Benutzer kann dann im Menu gewisse POIs anwählen, z.B. Restaurants. Diese werden ihm dann auch vorgelesen. Bsp. „Auf der rechten Strassenseite befindet sich das Restaurant zum Rotkreuz.“</w:t>
      </w:r>
      <w:r w:rsidR="001D390C" w:rsidRPr="00423D5F">
        <w:t xml:space="preserve"> </w:t>
      </w:r>
    </w:p>
    <w:p w14:paraId="762DABC3" w14:textId="62961F0B" w:rsidR="00462ED1" w:rsidRPr="00423D5F" w:rsidRDefault="00462ED1" w:rsidP="00C0772F">
      <w:pPr>
        <w:rPr>
          <w:noProof/>
          <w:lang w:eastAsia="de-CH"/>
        </w:rPr>
      </w:pPr>
      <w:r w:rsidRPr="00423D5F">
        <w:t xml:space="preserve">Die Anwendung soll eigentlich wie </w:t>
      </w:r>
      <w:r w:rsidR="00D04DD7" w:rsidRPr="00423D5F">
        <w:t xml:space="preserve">die Anwendung </w:t>
      </w:r>
      <w:proofErr w:type="spellStart"/>
      <w:r w:rsidR="00D04DD7" w:rsidRPr="00423D5F">
        <w:t>Amauro</w:t>
      </w:r>
      <w:proofErr w:type="spellEnd"/>
      <w:r w:rsidR="00D04DD7" w:rsidRPr="00423D5F">
        <w:t xml:space="preserve"> Map</w:t>
      </w:r>
      <w:r w:rsidRPr="00423D5F">
        <w:t xml:space="preserve"> aus Österreich sein, jedoch ohne das Kartenmaterial herunterzuladen</w:t>
      </w:r>
      <w:r w:rsidR="00D04DD7" w:rsidRPr="00423D5F">
        <w:t xml:space="preserve"> (mehr Informationen im Kapitel 1.6.1.1)</w:t>
      </w:r>
      <w:r w:rsidRPr="00423D5F">
        <w:t>. Die Ausgabe des aktuellen Standpunkts erfolgt via manuellen Aufruf, also nicht ständig während sich der Benutzer fortbewegt.</w:t>
      </w:r>
      <w:r w:rsidRPr="00423D5F">
        <w:rPr>
          <w:noProof/>
          <w:lang w:eastAsia="de-CH"/>
        </w:rPr>
        <w:t xml:space="preserve">  </w:t>
      </w:r>
    </w:p>
    <w:p w14:paraId="55376142" w14:textId="77777777" w:rsidR="00D92A5A" w:rsidRPr="00423D5F" w:rsidRDefault="00462ED1" w:rsidP="00644CA2">
      <w:pPr>
        <w:spacing w:before="240"/>
      </w:pPr>
      <w:r w:rsidRPr="00423D5F">
        <w:rPr>
          <w:noProof/>
          <w:lang w:eastAsia="de-CH"/>
        </w:rPr>
        <w:drawing>
          <wp:inline distT="0" distB="0" distL="0" distR="0" wp14:anchorId="5C876D94" wp14:editId="5283B8A8">
            <wp:extent cx="1604617" cy="3136605"/>
            <wp:effectExtent l="0" t="0" r="0" b="6985"/>
            <wp:docPr id="451" name="Picture 5" descr="D:\Dropbox\BA Accessible Map App\Ideen\Idee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pbox\BA Accessible Map App\Ideen\Idee1_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12358" cy="3151736"/>
                    </a:xfrm>
                    <a:prstGeom prst="rect">
                      <a:avLst/>
                    </a:prstGeom>
                    <a:noFill/>
                    <a:ln>
                      <a:noFill/>
                    </a:ln>
                  </pic:spPr>
                </pic:pic>
              </a:graphicData>
            </a:graphic>
          </wp:inline>
        </w:drawing>
      </w:r>
      <w:r w:rsidRPr="00423D5F">
        <w:rPr>
          <w:noProof/>
          <w:lang w:eastAsia="de-CH"/>
        </w:rPr>
        <w:drawing>
          <wp:inline distT="0" distB="0" distL="0" distR="0" wp14:anchorId="224FE278" wp14:editId="6DAFDC79">
            <wp:extent cx="1608752" cy="3144443"/>
            <wp:effectExtent l="0" t="0" r="0" b="0"/>
            <wp:docPr id="452" name="Picture 4" descr="\\c101.hsr.ch\grothaus\Documents\Idee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101.hsr.ch\grothaus\Documents\Idee1_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14899" cy="3156458"/>
                    </a:xfrm>
                    <a:prstGeom prst="rect">
                      <a:avLst/>
                    </a:prstGeom>
                    <a:noFill/>
                    <a:ln>
                      <a:noFill/>
                    </a:ln>
                  </pic:spPr>
                </pic:pic>
              </a:graphicData>
            </a:graphic>
          </wp:inline>
        </w:drawing>
      </w:r>
      <w:r w:rsidRPr="00423D5F">
        <w:rPr>
          <w:noProof/>
          <w:lang w:eastAsia="de-CH"/>
        </w:rPr>
        <w:drawing>
          <wp:inline distT="0" distB="0" distL="0" distR="0" wp14:anchorId="0EAA07B8" wp14:editId="2BF6D7C4">
            <wp:extent cx="1603219" cy="3146063"/>
            <wp:effectExtent l="0" t="0" r="0" b="0"/>
            <wp:docPr id="453" name="Picture 6" descr="D:\Dropbox\BA Accessible Map App\Ideen\Idee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pbox\BA Accessible Map App\Ideen\Idee1_2.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10881"/>
                    <a:stretch/>
                  </pic:blipFill>
                  <pic:spPr bwMode="auto">
                    <a:xfrm>
                      <a:off x="0" y="0"/>
                      <a:ext cx="1605021" cy="3149598"/>
                    </a:xfrm>
                    <a:prstGeom prst="rect">
                      <a:avLst/>
                    </a:prstGeom>
                    <a:noFill/>
                    <a:ln>
                      <a:noFill/>
                    </a:ln>
                    <a:extLst>
                      <a:ext uri="{53640926-AAD7-44D8-BBD7-CCE9431645EC}">
                        <a14:shadowObscured xmlns:a14="http://schemas.microsoft.com/office/drawing/2010/main"/>
                      </a:ext>
                    </a:extLst>
                  </pic:spPr>
                </pic:pic>
              </a:graphicData>
            </a:graphic>
          </wp:inline>
        </w:drawing>
      </w:r>
    </w:p>
    <w:p w14:paraId="489B0023" w14:textId="18004A4F" w:rsidR="00462ED1" w:rsidRPr="00885596" w:rsidRDefault="00D92A5A" w:rsidP="00885596">
      <w:pPr>
        <w:pStyle w:val="Caption"/>
      </w:pPr>
      <w:bookmarkStart w:id="94" w:name="_Toc375047289"/>
      <w:bookmarkStart w:id="95" w:name="_Toc375131323"/>
      <w:bookmarkStart w:id="96" w:name="_Toc375132741"/>
      <w:r w:rsidRPr="00885596">
        <w:t xml:space="preserve">Abbildung </w:t>
      </w:r>
      <w:fldSimple w:instr=" SEQ Abbildung \* ARABIC ">
        <w:r w:rsidR="006B5FC1" w:rsidRPr="00885596">
          <w:t>20</w:t>
        </w:r>
      </w:fldSimple>
      <w:r w:rsidRPr="00885596">
        <w:t xml:space="preserve"> - Mockups zur Idee </w:t>
      </w:r>
      <w:bookmarkEnd w:id="94"/>
      <w:r w:rsidRPr="00885596">
        <w:t>1</w:t>
      </w:r>
      <w:bookmarkEnd w:id="95"/>
      <w:bookmarkEnd w:id="96"/>
    </w:p>
    <w:p w14:paraId="0F262636" w14:textId="77777777" w:rsidR="00462ED1" w:rsidRPr="00644CA2" w:rsidRDefault="00462ED1" w:rsidP="00644CA2">
      <w:pPr>
        <w:spacing w:before="240"/>
        <w:rPr>
          <w:b/>
        </w:rPr>
      </w:pPr>
      <w:r w:rsidRPr="00644CA2">
        <w:rPr>
          <w:b/>
        </w:rPr>
        <w:t>Umsetzung</w:t>
      </w:r>
    </w:p>
    <w:p w14:paraId="7300E586" w14:textId="45CBAF86" w:rsidR="00462ED1" w:rsidRPr="00423D5F" w:rsidRDefault="00462ED1" w:rsidP="00C0772F">
      <w:r w:rsidRPr="00423D5F">
        <w:t>Man bräuchte zu jeder Strasse die jeweiligen Informationen, welche Strassen vor- und hinter ihr liegen, sowie die jeweiligen POIs. Diese Information braucht man pro Abfrage via „Standort ausgeben“.</w:t>
      </w:r>
    </w:p>
    <w:p w14:paraId="047232DB" w14:textId="77777777" w:rsidR="00462ED1" w:rsidRPr="00423D5F" w:rsidRDefault="00462ED1" w:rsidP="00C0772F"/>
    <w:p w14:paraId="54E914F6" w14:textId="5A4E249F" w:rsidR="00462ED1" w:rsidRPr="00423D5F" w:rsidRDefault="00926D81" w:rsidP="00644CA2">
      <w:pPr>
        <w:pStyle w:val="Heading5"/>
      </w:pPr>
      <w:r w:rsidRPr="00423D5F">
        <w:br w:type="page"/>
      </w:r>
      <w:r w:rsidR="00462ED1" w:rsidRPr="00423D5F">
        <w:lastRenderedPageBreak/>
        <w:t>Idee 2</w:t>
      </w:r>
    </w:p>
    <w:p w14:paraId="08B3EAB0" w14:textId="36FFBF32" w:rsidR="00462ED1" w:rsidRPr="00423D5F" w:rsidRDefault="00462ED1" w:rsidP="00C0772F">
      <w:r w:rsidRPr="00423D5F">
        <w:t>Mittels optischem und haptischem Feedback soll der Benutzer auf der App ertasten, wo er sich auf der Karte befindet und sich dann orientieren, indem er mit dem Finger über die Karte fährt.</w:t>
      </w:r>
    </w:p>
    <w:p w14:paraId="03FD16FF" w14:textId="6E1A9DE4" w:rsidR="00462ED1" w:rsidRPr="00423D5F" w:rsidRDefault="00462ED1" w:rsidP="00C0772F">
      <w:r w:rsidRPr="00423D5F">
        <w:t xml:space="preserve">So könnte er z.B. als erstes durch ein immer lauter werdendes Geräusch herausfinden, wo er sich befindet. Anschliessend kann er mit dem Finger auf der Karte herumfahren und für jedes Objekt gibt es ein anderes Geräusch. Für ein Gebäude ertönt z.B. ein dumpfer Ton, für eine Kreuzung ein höherer usw. Will er dann mehr Information zu einem Gebäude oder einer Strasse, so kann er auf die gewünschte Stelle tippen und es erfolgt eine Sprachausgabe. Der Standpunkt des Benutzers würde sich immer aktualisieren, während er sich fortbewegt. Je nach gewählten POIs gibt es dann mehr abrufbare Informationen. </w:t>
      </w:r>
    </w:p>
    <w:p w14:paraId="1F67D4A2" w14:textId="77777777" w:rsidR="00D92A5A" w:rsidRPr="00423D5F" w:rsidRDefault="00462ED1" w:rsidP="00644CA2">
      <w:pPr>
        <w:spacing w:before="240"/>
      </w:pPr>
      <w:r w:rsidRPr="00423D5F">
        <w:rPr>
          <w:noProof/>
          <w:lang w:eastAsia="de-CH"/>
        </w:rPr>
        <w:drawing>
          <wp:inline distT="0" distB="0" distL="0" distR="0" wp14:anchorId="37C03D57" wp14:editId="64FE02DA">
            <wp:extent cx="1807535" cy="3532219"/>
            <wp:effectExtent l="0" t="0" r="2540" b="0"/>
            <wp:docPr id="454" name="Picture 2" descr="\\c101.hsr.ch\grothaus\Documents\id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01.hsr.ch\grothaus\Documents\idee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18513" cy="3553672"/>
                    </a:xfrm>
                    <a:prstGeom prst="rect">
                      <a:avLst/>
                    </a:prstGeom>
                    <a:noFill/>
                    <a:ln>
                      <a:noFill/>
                    </a:ln>
                  </pic:spPr>
                </pic:pic>
              </a:graphicData>
            </a:graphic>
          </wp:inline>
        </w:drawing>
      </w:r>
      <w:r w:rsidRPr="00423D5F">
        <w:rPr>
          <w:noProof/>
          <w:lang w:eastAsia="de-CH"/>
        </w:rPr>
        <w:drawing>
          <wp:inline distT="0" distB="0" distL="0" distR="0" wp14:anchorId="7FC053A3" wp14:editId="10558A61">
            <wp:extent cx="1795250" cy="3508210"/>
            <wp:effectExtent l="0" t="0" r="0" b="0"/>
            <wp:docPr id="455" name="Picture 3" descr="\\c101.hsr.ch\grothaus\Documents\idee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101.hsr.ch\grothaus\Documents\idee2_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04096" cy="3525497"/>
                    </a:xfrm>
                    <a:prstGeom prst="rect">
                      <a:avLst/>
                    </a:prstGeom>
                    <a:noFill/>
                    <a:ln>
                      <a:noFill/>
                    </a:ln>
                  </pic:spPr>
                </pic:pic>
              </a:graphicData>
            </a:graphic>
          </wp:inline>
        </w:drawing>
      </w:r>
    </w:p>
    <w:p w14:paraId="73E6A911" w14:textId="27BBE3B0" w:rsidR="00462ED1" w:rsidRPr="00885596" w:rsidRDefault="00D92A5A" w:rsidP="00885596">
      <w:pPr>
        <w:pStyle w:val="Caption"/>
      </w:pPr>
      <w:bookmarkStart w:id="97" w:name="_Toc375131324"/>
      <w:bookmarkStart w:id="98" w:name="_Toc375132742"/>
      <w:bookmarkStart w:id="99" w:name="_Toc375047290"/>
      <w:r w:rsidRPr="00885596">
        <w:t xml:space="preserve">Abbildung </w:t>
      </w:r>
      <w:fldSimple w:instr=" SEQ Abbildung \* ARABIC ">
        <w:r w:rsidR="006B5FC1" w:rsidRPr="00885596">
          <w:t>21</w:t>
        </w:r>
      </w:fldSimple>
      <w:r w:rsidRPr="00885596">
        <w:t xml:space="preserve"> - Mockups zur Idee 2</w:t>
      </w:r>
      <w:bookmarkEnd w:id="97"/>
      <w:bookmarkEnd w:id="98"/>
      <w:bookmarkEnd w:id="99"/>
    </w:p>
    <w:p w14:paraId="72F0F785" w14:textId="77777777" w:rsidR="00462ED1" w:rsidRPr="00423D5F" w:rsidRDefault="00462ED1" w:rsidP="00644CA2">
      <w:pPr>
        <w:spacing w:before="240"/>
      </w:pPr>
      <w:r w:rsidRPr="00644CA2">
        <w:rPr>
          <w:b/>
        </w:rPr>
        <w:t>Umsetzung</w:t>
      </w:r>
    </w:p>
    <w:p w14:paraId="21549D62" w14:textId="0E81948D" w:rsidR="00462ED1" w:rsidRPr="00423D5F" w:rsidRDefault="00462ED1" w:rsidP="00C0772F">
      <w:r w:rsidRPr="00423D5F">
        <w:t>Man müsste sich anhand des mittels GPS (und allenfalls WLAN) ermittelten Standpunkts alle Daten dieser Strass</w:t>
      </w:r>
      <w:r w:rsidR="00DA67D4" w:rsidRPr="00423D5F">
        <w:t>e sowie die nächstgelegenen POI</w:t>
      </w:r>
      <w:r w:rsidRPr="00423D5F">
        <w:t xml:space="preserve">s liefern lassen um Sie auf der Karte richtig zu platzieren. Der Standpunkt muss dann alle paar Sekunden aktualisiert und Informationen nachgeladen werden. </w:t>
      </w:r>
    </w:p>
    <w:p w14:paraId="46267A04" w14:textId="77777777" w:rsidR="00462ED1" w:rsidRPr="00423D5F" w:rsidRDefault="00462ED1" w:rsidP="00C0772F">
      <w:r w:rsidRPr="00423D5F">
        <w:br w:type="page"/>
      </w:r>
    </w:p>
    <w:p w14:paraId="4D23B4E2" w14:textId="77777777" w:rsidR="00462ED1" w:rsidRPr="00423D5F" w:rsidRDefault="00462ED1" w:rsidP="00C0772F">
      <w:pPr>
        <w:pStyle w:val="Heading5"/>
      </w:pPr>
      <w:r w:rsidRPr="00423D5F">
        <w:lastRenderedPageBreak/>
        <w:t>Idee 3</w:t>
      </w:r>
    </w:p>
    <w:p w14:paraId="6DDF1C3D" w14:textId="77777777" w:rsidR="002C4ABB" w:rsidRPr="00423D5F" w:rsidRDefault="00462ED1" w:rsidP="00C0772F">
      <w:r w:rsidRPr="00423D5F">
        <w:t>Der aktuelle Standort soll mit Strassennamen und Hausnummer angegeben werden. Eine regelmässige Aktualisierung wäre möglich (z.B. alle 10 Sekunden).</w:t>
      </w:r>
      <w:r w:rsidR="00C10163" w:rsidRPr="00423D5F">
        <w:t xml:space="preserve"> </w:t>
      </w:r>
      <w:r w:rsidRPr="00423D5F">
        <w:t>Kreuzende Strassen mit Richtung und Entfernung sollen angegeben werden, damit der Nutzer weiss, wo er wann abbiegen kann.</w:t>
      </w:r>
    </w:p>
    <w:p w14:paraId="188B11D0" w14:textId="1852D170" w:rsidR="002C4ABB" w:rsidRPr="00423D5F" w:rsidRDefault="00462ED1" w:rsidP="00C0772F">
      <w:r w:rsidRPr="00423D5F">
        <w:t>Mit einer Standortsuche soll die Entfernung und Richtung zu einem Ort angegeben werden. Auch hier kann eine regelmässige Akt</w:t>
      </w:r>
      <w:r w:rsidR="00644CA2">
        <w:t xml:space="preserve">ualisierung eingestellt werden. </w:t>
      </w:r>
      <w:r w:rsidRPr="00423D5F">
        <w:t>Falls gewünscht, können POIs in der Nähe des aktuellen Standorts angegeben werden. Welche Arten von POIs wichtig sind (z.B. Restaurants oder Sehenswürdigkeiten), kann in den Einstellungen bestimmt werden.</w:t>
      </w:r>
    </w:p>
    <w:p w14:paraId="1D6846B6" w14:textId="03364E68" w:rsidR="00462ED1" w:rsidRPr="00423D5F" w:rsidRDefault="00462ED1" w:rsidP="00C0772F">
      <w:r w:rsidRPr="00423D5F">
        <w:t>Durch Speichern von Favoriten können bestimmte Orte schneller wieder gefunden werden und Vergleiche zwischen Entfernung und Richtung gemacht werden.</w:t>
      </w:r>
      <w:r w:rsidR="00644CA2">
        <w:t xml:space="preserve"> </w:t>
      </w:r>
      <w:r w:rsidRPr="00423D5F">
        <w:t>Zusätzlich zu einer textuellen Angabe kann auf eine Kartenansicht gewechselt werden. Darauf kann der Nutzer mit dem Finger streichen und so die Strassennamen und weitere Angaben grafisch erkunden. Somit soll er ein G</w:t>
      </w:r>
      <w:r w:rsidRPr="00423D5F">
        <w:t>e</w:t>
      </w:r>
      <w:r w:rsidRPr="00423D5F">
        <w:t>fühl für die Entfernungen und Positionen erhalten.</w:t>
      </w:r>
    </w:p>
    <w:p w14:paraId="446D7B26" w14:textId="77777777" w:rsidR="00D92A5A" w:rsidRPr="00423D5F" w:rsidRDefault="00462ED1" w:rsidP="00644CA2">
      <w:pPr>
        <w:spacing w:before="240"/>
      </w:pPr>
      <w:r w:rsidRPr="00423D5F">
        <w:rPr>
          <w:noProof/>
          <w:lang w:eastAsia="de-CH"/>
        </w:rPr>
        <w:drawing>
          <wp:inline distT="0" distB="0" distL="0" distR="0" wp14:anchorId="3CAA6FF3" wp14:editId="71958668">
            <wp:extent cx="3777329" cy="3665574"/>
            <wp:effectExtent l="0" t="0" r="0" b="0"/>
            <wp:docPr id="456" name="Picture 1" descr="\\c101.hsr.ch\j1schmuc\Documents\BA\Ansa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01.hsr.ch\j1schmuc\Documents\BA\Ansatz.png"/>
                    <pic:cNvPicPr>
                      <a:picLocks noChangeAspect="1" noChangeArrowheads="1"/>
                    </pic:cNvPicPr>
                  </pic:nvPicPr>
                  <pic:blipFill rotWithShape="1">
                    <a:blip r:embed="rId63">
                      <a:extLst>
                        <a:ext uri="{28A0092B-C50C-407E-A947-70E740481C1C}">
                          <a14:useLocalDpi xmlns:a14="http://schemas.microsoft.com/office/drawing/2010/main" val="0"/>
                        </a:ext>
                      </a:extLst>
                    </a:blip>
                    <a:srcRect r="16060" b="11192"/>
                    <a:stretch/>
                  </pic:blipFill>
                  <pic:spPr bwMode="auto">
                    <a:xfrm>
                      <a:off x="0" y="0"/>
                      <a:ext cx="3781722" cy="3669837"/>
                    </a:xfrm>
                    <a:prstGeom prst="rect">
                      <a:avLst/>
                    </a:prstGeom>
                    <a:noFill/>
                    <a:ln>
                      <a:noFill/>
                    </a:ln>
                    <a:extLst>
                      <a:ext uri="{53640926-AAD7-44D8-BBD7-CCE9431645EC}">
                        <a14:shadowObscured xmlns:a14="http://schemas.microsoft.com/office/drawing/2010/main"/>
                      </a:ext>
                    </a:extLst>
                  </pic:spPr>
                </pic:pic>
              </a:graphicData>
            </a:graphic>
          </wp:inline>
        </w:drawing>
      </w:r>
    </w:p>
    <w:p w14:paraId="371A4223" w14:textId="2563A10D" w:rsidR="00462ED1" w:rsidRPr="00885596" w:rsidRDefault="00D92A5A" w:rsidP="00885596">
      <w:pPr>
        <w:pStyle w:val="Caption"/>
      </w:pPr>
      <w:bookmarkStart w:id="100" w:name="_Toc375131325"/>
      <w:bookmarkStart w:id="101" w:name="_Toc375132743"/>
      <w:bookmarkStart w:id="102" w:name="_Toc375047291"/>
      <w:r w:rsidRPr="00885596">
        <w:t xml:space="preserve">Abbildung </w:t>
      </w:r>
      <w:fldSimple w:instr=" SEQ Abbildung \* ARABIC ">
        <w:r w:rsidR="006B5FC1" w:rsidRPr="00885596">
          <w:t>22</w:t>
        </w:r>
      </w:fldSimple>
      <w:r w:rsidRPr="00885596">
        <w:t xml:space="preserve"> - Mockups zu Idee 3</w:t>
      </w:r>
      <w:bookmarkEnd w:id="100"/>
      <w:bookmarkEnd w:id="101"/>
      <w:r w:rsidRPr="00885596">
        <w:t xml:space="preserve"> </w:t>
      </w:r>
      <w:bookmarkEnd w:id="102"/>
    </w:p>
    <w:p w14:paraId="0454C67F" w14:textId="77777777" w:rsidR="00462ED1" w:rsidRPr="00423D5F" w:rsidRDefault="00462ED1" w:rsidP="00644CA2">
      <w:pPr>
        <w:spacing w:before="240"/>
      </w:pPr>
      <w:r w:rsidRPr="00644CA2">
        <w:rPr>
          <w:b/>
        </w:rPr>
        <w:t>Umsetzung</w:t>
      </w:r>
    </w:p>
    <w:p w14:paraId="434F9D19" w14:textId="77777777" w:rsidR="00462ED1" w:rsidRPr="00423D5F" w:rsidRDefault="00462ED1" w:rsidP="00C0772F">
      <w:r w:rsidRPr="00423D5F">
        <w:t>Es muss bekannt sein, welche Strassen sich wo schneiden. Die POIs müssen in Artengruppen eingeteilt sein, um eine sinnvolle Auswahl zu ermöglichen.</w:t>
      </w:r>
      <w:r w:rsidRPr="00423D5F">
        <w:br/>
        <w:t>Die Entfernung zu einem bestimmten Punkt von der aktuellen Position sowie die Richtung müssen berechenbar sein.</w:t>
      </w:r>
    </w:p>
    <w:p w14:paraId="604AB34E" w14:textId="77777777" w:rsidR="00462ED1" w:rsidRPr="00423D5F" w:rsidRDefault="00462ED1" w:rsidP="00C0772F"/>
    <w:p w14:paraId="2CCD8E67" w14:textId="77777777" w:rsidR="00C05217" w:rsidRPr="00423D5F" w:rsidRDefault="00C05217" w:rsidP="00C0772F">
      <w:pPr>
        <w:rPr>
          <w:rFonts w:eastAsiaTheme="majorEastAsia" w:cstheme="majorBidi"/>
          <w:color w:val="595959" w:themeColor="text1" w:themeTint="A6"/>
        </w:rPr>
      </w:pPr>
      <w:r w:rsidRPr="00423D5F">
        <w:br w:type="page"/>
      </w:r>
    </w:p>
    <w:p w14:paraId="64DCE1CD" w14:textId="77777777" w:rsidR="00C05217" w:rsidRPr="00423D5F" w:rsidRDefault="00C05217" w:rsidP="00C0772F">
      <w:pPr>
        <w:pStyle w:val="Heading4"/>
      </w:pPr>
      <w:r w:rsidRPr="00423D5F">
        <w:lastRenderedPageBreak/>
        <w:t>Mockups</w:t>
      </w:r>
    </w:p>
    <w:p w14:paraId="08CF7441" w14:textId="34FC01DD" w:rsidR="008D1F4A" w:rsidRPr="00423D5F" w:rsidRDefault="008D1F4A" w:rsidP="00C0772F">
      <w:pPr>
        <w:rPr>
          <w:b/>
          <w:color w:val="FF0000"/>
        </w:rPr>
      </w:pPr>
      <w:r w:rsidRPr="00423D5F">
        <w:t>Nach Besprechung der Konzeptideen mit dem Betreuer wurde ein Design ausgearbeitet, das die Funktionalitäten möglic</w:t>
      </w:r>
      <w:r w:rsidR="00644CA2">
        <w:t>hst benutzerfreundlich anbie</w:t>
      </w:r>
      <w:r w:rsidR="00644CA2">
        <w:softHyphen/>
        <w:t>tet</w:t>
      </w:r>
      <w:r w:rsidRPr="00423D5F">
        <w:t xml:space="preserve">. </w:t>
      </w:r>
    </w:p>
    <w:tbl>
      <w:tblPr>
        <w:tblStyle w:val="TableGrid"/>
        <w:tblW w:w="907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711"/>
        <w:gridCol w:w="4672"/>
        <w:gridCol w:w="854"/>
      </w:tblGrid>
      <w:tr w:rsidR="008D1F4A" w:rsidRPr="00423D5F" w14:paraId="6871CEC8" w14:textId="77777777" w:rsidTr="00644CA2">
        <w:trPr>
          <w:gridAfter w:val="1"/>
          <w:wAfter w:w="854" w:type="dxa"/>
        </w:trPr>
        <w:tc>
          <w:tcPr>
            <w:tcW w:w="8218" w:type="dxa"/>
            <w:gridSpan w:val="3"/>
            <w:tcBorders>
              <w:bottom w:val="single" w:sz="4" w:space="0" w:color="auto"/>
            </w:tcBorders>
          </w:tcPr>
          <w:p w14:paraId="19ABA1FB" w14:textId="77777777" w:rsidR="008D1F4A" w:rsidRPr="00423D5F" w:rsidRDefault="008D1F4A" w:rsidP="00C0772F">
            <w:pPr>
              <w:pStyle w:val="Heading5"/>
            </w:pPr>
            <w:r w:rsidRPr="00423D5F">
              <w:t>Hauptbildschirm</w:t>
            </w:r>
          </w:p>
        </w:tc>
      </w:tr>
      <w:tr w:rsidR="008D1F4A" w:rsidRPr="00423D5F" w14:paraId="119B6210" w14:textId="77777777" w:rsidTr="00644CA2">
        <w:tc>
          <w:tcPr>
            <w:tcW w:w="2835" w:type="dxa"/>
            <w:tcBorders>
              <w:top w:val="single" w:sz="4" w:space="0" w:color="auto"/>
            </w:tcBorders>
          </w:tcPr>
          <w:p w14:paraId="7116BC20" w14:textId="77777777" w:rsidR="008D1F4A" w:rsidRPr="00423D5F" w:rsidRDefault="008D1F4A" w:rsidP="00644CA2">
            <w:pPr>
              <w:pStyle w:val="Heading5"/>
              <w:jc w:val="left"/>
            </w:pPr>
            <w:r w:rsidRPr="00423D5F">
              <w:rPr>
                <w:noProof/>
                <w:lang w:eastAsia="de-CH"/>
              </w:rPr>
              <w:drawing>
                <wp:inline distT="0" distB="0" distL="0" distR="0" wp14:anchorId="1052286A" wp14:editId="3AE51BE3">
                  <wp:extent cx="1581498" cy="3086561"/>
                  <wp:effectExtent l="0" t="0" r="0" b="0"/>
                  <wp:docPr id="33" name="Grafik 33" descr="C:\Users\Julia\Dropbox\BA Accessible Map App\Id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lia\Dropbox\BA Accessible Map App\Ideen\Hom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86329" cy="3095990"/>
                          </a:xfrm>
                          <a:prstGeom prst="rect">
                            <a:avLst/>
                          </a:prstGeom>
                          <a:noFill/>
                          <a:ln>
                            <a:noFill/>
                          </a:ln>
                        </pic:spPr>
                      </pic:pic>
                    </a:graphicData>
                  </a:graphic>
                </wp:inline>
              </w:drawing>
            </w:r>
          </w:p>
          <w:p w14:paraId="103BFFEE" w14:textId="77777777" w:rsidR="008D1F4A" w:rsidRPr="00885596" w:rsidRDefault="008D1F4A" w:rsidP="00644CA2">
            <w:pPr>
              <w:pStyle w:val="Caption"/>
              <w:spacing w:before="200"/>
              <w:jc w:val="left"/>
            </w:pPr>
            <w:bookmarkStart w:id="103" w:name="_Toc374994709"/>
            <w:bookmarkStart w:id="104" w:name="_Toc375047292"/>
            <w:bookmarkStart w:id="105" w:name="_Toc375131326"/>
            <w:bookmarkStart w:id="106" w:name="_Toc375132744"/>
            <w:r w:rsidRPr="00885596">
              <w:t xml:space="preserve">Abbildung </w:t>
            </w:r>
            <w:fldSimple w:instr=" SEQ Abbildung \* ARABIC ">
              <w:r w:rsidR="006B5FC1" w:rsidRPr="00885596">
                <w:t>23</w:t>
              </w:r>
            </w:fldSimple>
            <w:r w:rsidRPr="00885596">
              <w:t xml:space="preserve"> </w:t>
            </w:r>
            <w:r w:rsidR="00D92A5A" w:rsidRPr="00885596">
              <w:t>–</w:t>
            </w:r>
            <w:r w:rsidRPr="00885596">
              <w:t xml:space="preserve"> </w:t>
            </w:r>
            <w:r w:rsidR="00D92A5A" w:rsidRPr="00885596">
              <w:t xml:space="preserve">Mockup </w:t>
            </w:r>
            <w:r w:rsidRPr="00885596">
              <w:t>Hauptbildschirm</w:t>
            </w:r>
            <w:bookmarkEnd w:id="103"/>
            <w:bookmarkEnd w:id="104"/>
            <w:bookmarkEnd w:id="105"/>
            <w:bookmarkEnd w:id="106"/>
          </w:p>
        </w:tc>
        <w:tc>
          <w:tcPr>
            <w:tcW w:w="6237" w:type="dxa"/>
            <w:gridSpan w:val="3"/>
            <w:tcBorders>
              <w:top w:val="single" w:sz="4" w:space="0" w:color="auto"/>
            </w:tcBorders>
          </w:tcPr>
          <w:p w14:paraId="68D5FAF1" w14:textId="58396D58" w:rsidR="008D1F4A" w:rsidRPr="00423D5F" w:rsidRDefault="008D1F4A" w:rsidP="00644CA2">
            <w:pPr>
              <w:spacing w:before="200"/>
              <w:rPr>
                <w:rFonts w:eastAsiaTheme="minorEastAsia"/>
              </w:rPr>
            </w:pPr>
            <w:r w:rsidRPr="00423D5F">
              <w:rPr>
                <w:rFonts w:eastAsiaTheme="minorEastAsia"/>
              </w:rPr>
              <w:t>Die Anwendung soll nach dem Starten auf den Hauptbildschirm leiten. Wie in Abbildung 1 zu sehen ist, kann dabei zwischen 2 Punkten gewählt werden. Auch lässt sich über die untere Toolbar am unteren Bildschirm navigieren. Diese Ansicht kann über das Haussymbol wieder erreicht werden.</w:t>
            </w:r>
          </w:p>
          <w:p w14:paraId="7408D334" w14:textId="77777777" w:rsidR="008D1F4A" w:rsidRPr="00423D5F" w:rsidRDefault="008D1F4A" w:rsidP="00644CA2">
            <w:pPr>
              <w:pStyle w:val="Heading5"/>
            </w:pPr>
          </w:p>
        </w:tc>
      </w:tr>
      <w:tr w:rsidR="008D1F4A" w:rsidRPr="00423D5F" w14:paraId="552B34FC" w14:textId="77777777" w:rsidTr="00644CA2">
        <w:tc>
          <w:tcPr>
            <w:tcW w:w="9072" w:type="dxa"/>
            <w:gridSpan w:val="4"/>
            <w:tcBorders>
              <w:bottom w:val="single" w:sz="4" w:space="0" w:color="auto"/>
            </w:tcBorders>
          </w:tcPr>
          <w:p w14:paraId="110DB025" w14:textId="77777777" w:rsidR="008D1F4A" w:rsidRPr="00423D5F" w:rsidRDefault="008D1F4A" w:rsidP="00C0772F">
            <w:pPr>
              <w:pStyle w:val="Heading5"/>
            </w:pPr>
            <w:r w:rsidRPr="00423D5F">
              <w:t>Standort ausgeben</w:t>
            </w:r>
          </w:p>
        </w:tc>
      </w:tr>
      <w:tr w:rsidR="008D1F4A" w:rsidRPr="00423D5F" w14:paraId="6D8CD3F3" w14:textId="77777777" w:rsidTr="00644CA2">
        <w:tc>
          <w:tcPr>
            <w:tcW w:w="2835" w:type="dxa"/>
            <w:tcBorders>
              <w:top w:val="single" w:sz="4" w:space="0" w:color="auto"/>
            </w:tcBorders>
          </w:tcPr>
          <w:p w14:paraId="759C9491" w14:textId="77777777" w:rsidR="008D1F4A" w:rsidRPr="00423D5F" w:rsidRDefault="008D1F4A" w:rsidP="00644CA2">
            <w:pPr>
              <w:pStyle w:val="BodyText"/>
              <w:spacing w:before="240"/>
              <w:jc w:val="left"/>
            </w:pPr>
            <w:r w:rsidRPr="00423D5F">
              <w:rPr>
                <w:noProof/>
                <w:lang w:eastAsia="de-CH"/>
              </w:rPr>
              <w:drawing>
                <wp:inline distT="0" distB="0" distL="0" distR="0" wp14:anchorId="026BA1D8" wp14:editId="762C8ECB">
                  <wp:extent cx="1661126" cy="3241964"/>
                  <wp:effectExtent l="0" t="0" r="0" b="0"/>
                  <wp:docPr id="34" name="Grafik 34" descr="C:\Users\Julia\Dropbox\BA Accessible Map App\Ideen\Standort mit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lia\Dropbox\BA Accessible Map App\Ideen\Standort mit Updat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63915" cy="3247408"/>
                          </a:xfrm>
                          <a:prstGeom prst="rect">
                            <a:avLst/>
                          </a:prstGeom>
                          <a:noFill/>
                          <a:ln>
                            <a:noFill/>
                          </a:ln>
                        </pic:spPr>
                      </pic:pic>
                    </a:graphicData>
                  </a:graphic>
                </wp:inline>
              </w:drawing>
            </w:r>
          </w:p>
          <w:p w14:paraId="12FC6388" w14:textId="77777777" w:rsidR="008D1F4A" w:rsidRPr="00885596" w:rsidRDefault="008D1F4A" w:rsidP="00644CA2">
            <w:pPr>
              <w:pStyle w:val="Caption"/>
              <w:spacing w:before="240"/>
              <w:jc w:val="left"/>
            </w:pPr>
            <w:bookmarkStart w:id="107" w:name="_Toc374994710"/>
            <w:bookmarkStart w:id="108" w:name="_Toc375047293"/>
            <w:bookmarkStart w:id="109" w:name="_Toc375131327"/>
            <w:bookmarkStart w:id="110" w:name="_Toc375132745"/>
            <w:r w:rsidRPr="00885596">
              <w:t xml:space="preserve">Abbildung </w:t>
            </w:r>
            <w:fldSimple w:instr=" SEQ Abbildung \* ARABIC ">
              <w:r w:rsidR="006B5FC1" w:rsidRPr="00885596">
                <w:t>24</w:t>
              </w:r>
            </w:fldSimple>
            <w:r w:rsidRPr="00885596">
              <w:t xml:space="preserve"> </w:t>
            </w:r>
            <w:r w:rsidR="00D92A5A" w:rsidRPr="00885596">
              <w:t>–</w:t>
            </w:r>
            <w:r w:rsidRPr="00885596">
              <w:t xml:space="preserve"> </w:t>
            </w:r>
            <w:r w:rsidR="00D92A5A" w:rsidRPr="00885596">
              <w:t xml:space="preserve">Mockup </w:t>
            </w:r>
            <w:r w:rsidRPr="00885596">
              <w:t>Standortausgabe</w:t>
            </w:r>
            <w:bookmarkEnd w:id="107"/>
            <w:bookmarkEnd w:id="108"/>
            <w:bookmarkEnd w:id="109"/>
            <w:bookmarkEnd w:id="110"/>
          </w:p>
        </w:tc>
        <w:tc>
          <w:tcPr>
            <w:tcW w:w="6237" w:type="dxa"/>
            <w:gridSpan w:val="3"/>
            <w:tcBorders>
              <w:top w:val="single" w:sz="4" w:space="0" w:color="auto"/>
            </w:tcBorders>
          </w:tcPr>
          <w:p w14:paraId="0E7BF3C2" w14:textId="77777777" w:rsidR="00644CA2" w:rsidRDefault="008D1F4A" w:rsidP="00644CA2">
            <w:pPr>
              <w:spacing w:before="240"/>
              <w:ind w:right="-108"/>
              <w:rPr>
                <w:rFonts w:eastAsiaTheme="minorEastAsia"/>
              </w:rPr>
            </w:pPr>
            <w:r w:rsidRPr="00423D5F">
              <w:rPr>
                <w:rFonts w:eastAsiaTheme="minorEastAsia"/>
              </w:rPr>
              <w:t>Bei Tippen auf den Knopf „Standort ausge</w:t>
            </w:r>
            <w:r w:rsidR="00644CA2">
              <w:rPr>
                <w:rFonts w:eastAsiaTheme="minorEastAsia"/>
              </w:rPr>
              <w:softHyphen/>
            </w:r>
            <w:r w:rsidRPr="00423D5F">
              <w:rPr>
                <w:rFonts w:eastAsiaTheme="minorEastAsia"/>
              </w:rPr>
              <w:t>ben“ oder auf den Pin in der Toolbar wird der aktuelle Standort ausgegeben.</w:t>
            </w:r>
          </w:p>
          <w:p w14:paraId="2F6FB9EE" w14:textId="7AA63070" w:rsidR="008D1F4A" w:rsidRPr="00423D5F" w:rsidRDefault="008D1F4A" w:rsidP="00644CA2">
            <w:pPr>
              <w:spacing w:before="240"/>
              <w:ind w:right="-108"/>
              <w:rPr>
                <w:rFonts w:eastAsiaTheme="minorEastAsia"/>
              </w:rPr>
            </w:pPr>
            <w:r w:rsidRPr="00423D5F">
              <w:rPr>
                <w:rFonts w:eastAsiaTheme="minorEastAsia"/>
              </w:rPr>
              <w:t>Die Ausgabe beinhaltet die Strasse, in der sich der Nutzer befindet, welche Kreuzungen vor und welche hinter ihm liegen und welche POIs sich in der Nähe befinden. Die POIs werden nach Entfernung geordnet aufgelistet und haben ein Richtungsattri</w:t>
            </w:r>
            <w:r w:rsidR="00644CA2">
              <w:rPr>
                <w:rFonts w:eastAsiaTheme="minorEastAsia"/>
              </w:rPr>
              <w:softHyphen/>
            </w:r>
            <w:r w:rsidRPr="00423D5F">
              <w:rPr>
                <w:rFonts w:eastAsiaTheme="minorEastAsia"/>
              </w:rPr>
              <w:t>but, das in Uhrzeit angegeben wird. So bedeutet 3 Uhr, dass sich der Ort rechts vom Nutzer befin</w:t>
            </w:r>
            <w:r w:rsidR="00644CA2">
              <w:rPr>
                <w:rFonts w:eastAsiaTheme="minorEastAsia"/>
              </w:rPr>
              <w:softHyphen/>
            </w:r>
            <w:r w:rsidRPr="00423D5F">
              <w:rPr>
                <w:rFonts w:eastAsiaTheme="minorEastAsia"/>
              </w:rPr>
              <w:t>det.</w:t>
            </w:r>
            <w:r w:rsidR="00644CA2">
              <w:rPr>
                <w:rFonts w:eastAsiaTheme="minorEastAsia"/>
              </w:rPr>
              <w:t xml:space="preserve"> </w:t>
            </w:r>
            <w:r w:rsidRPr="00423D5F">
              <w:rPr>
                <w:rFonts w:eastAsiaTheme="minorEastAsia"/>
              </w:rPr>
              <w:t>Um die Ausgabe zu aktualisieren, wird auf den Knopf „Update“ gedrückt.</w:t>
            </w:r>
          </w:p>
          <w:p w14:paraId="6C3CA4D8" w14:textId="77777777" w:rsidR="008D1F4A" w:rsidRPr="00423D5F" w:rsidRDefault="008D1F4A" w:rsidP="00644CA2">
            <w:pPr>
              <w:pStyle w:val="Heading5"/>
              <w:spacing w:before="240"/>
              <w:ind w:right="-108"/>
            </w:pPr>
          </w:p>
        </w:tc>
      </w:tr>
      <w:tr w:rsidR="008D1F4A" w:rsidRPr="00423D5F" w14:paraId="51592F96" w14:textId="77777777" w:rsidTr="00644CA2">
        <w:tc>
          <w:tcPr>
            <w:tcW w:w="9072" w:type="dxa"/>
            <w:gridSpan w:val="4"/>
            <w:tcBorders>
              <w:bottom w:val="single" w:sz="4" w:space="0" w:color="auto"/>
            </w:tcBorders>
          </w:tcPr>
          <w:p w14:paraId="36395AB2" w14:textId="77777777" w:rsidR="008D1F4A" w:rsidRPr="00423D5F" w:rsidRDefault="008D1F4A" w:rsidP="00C0772F">
            <w:pPr>
              <w:pStyle w:val="Heading5"/>
            </w:pPr>
            <w:r w:rsidRPr="00423D5F">
              <w:lastRenderedPageBreak/>
              <w:t>POIs auswählen</w:t>
            </w:r>
          </w:p>
        </w:tc>
      </w:tr>
      <w:tr w:rsidR="008D1F4A" w:rsidRPr="00423D5F" w14:paraId="17348D58" w14:textId="77777777" w:rsidTr="00644CA2">
        <w:tc>
          <w:tcPr>
            <w:tcW w:w="3546" w:type="dxa"/>
            <w:gridSpan w:val="2"/>
            <w:tcBorders>
              <w:top w:val="single" w:sz="4" w:space="0" w:color="auto"/>
            </w:tcBorders>
          </w:tcPr>
          <w:p w14:paraId="65836DEC" w14:textId="77777777" w:rsidR="008D1F4A" w:rsidRPr="00423D5F" w:rsidRDefault="008D1F4A" w:rsidP="00644CA2">
            <w:pPr>
              <w:pStyle w:val="Heading5"/>
              <w:jc w:val="left"/>
            </w:pPr>
            <w:r w:rsidRPr="00423D5F">
              <w:rPr>
                <w:noProof/>
                <w:lang w:eastAsia="de-CH"/>
              </w:rPr>
              <w:drawing>
                <wp:inline distT="0" distB="0" distL="0" distR="0" wp14:anchorId="266EEBD9" wp14:editId="085AB62F">
                  <wp:extent cx="1807498" cy="3531966"/>
                  <wp:effectExtent l="0" t="0" r="2540" b="0"/>
                  <wp:docPr id="9" name="Grafik 9" descr="C:\Users\Julia\Dropbox\BA Accessible Map App\Ideen\POIS wählen ohne Su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lia\Dropbox\BA Accessible Map App\Ideen\POIS wählen ohne Such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15688" cy="3547969"/>
                          </a:xfrm>
                          <a:prstGeom prst="rect">
                            <a:avLst/>
                          </a:prstGeom>
                          <a:noFill/>
                          <a:ln>
                            <a:noFill/>
                          </a:ln>
                        </pic:spPr>
                      </pic:pic>
                    </a:graphicData>
                  </a:graphic>
                </wp:inline>
              </w:drawing>
            </w:r>
          </w:p>
          <w:p w14:paraId="7E1CEE2B" w14:textId="77777777" w:rsidR="008D1F4A" w:rsidRPr="00885596" w:rsidRDefault="008D1F4A" w:rsidP="00644CA2">
            <w:pPr>
              <w:pStyle w:val="Caption"/>
              <w:jc w:val="left"/>
            </w:pPr>
            <w:bookmarkStart w:id="111" w:name="_Toc374994711"/>
            <w:bookmarkStart w:id="112" w:name="_Toc375047294"/>
            <w:bookmarkStart w:id="113" w:name="_Toc375131328"/>
            <w:bookmarkStart w:id="114" w:name="_Toc375132746"/>
            <w:r w:rsidRPr="00885596">
              <w:t xml:space="preserve">Abbildung </w:t>
            </w:r>
            <w:fldSimple w:instr=" SEQ Abbildung \* ARABIC ">
              <w:r w:rsidR="006B5FC1" w:rsidRPr="00885596">
                <w:t>25</w:t>
              </w:r>
            </w:fldSimple>
            <w:r w:rsidRPr="00885596">
              <w:t xml:space="preserve"> -  </w:t>
            </w:r>
            <w:r w:rsidR="00D92A5A" w:rsidRPr="00885596">
              <w:t xml:space="preserve">Mockup </w:t>
            </w:r>
            <w:r w:rsidRPr="00885596">
              <w:t>POIs wählen</w:t>
            </w:r>
            <w:bookmarkEnd w:id="111"/>
            <w:bookmarkEnd w:id="112"/>
            <w:bookmarkEnd w:id="113"/>
            <w:bookmarkEnd w:id="114"/>
          </w:p>
        </w:tc>
        <w:tc>
          <w:tcPr>
            <w:tcW w:w="5526" w:type="dxa"/>
            <w:gridSpan w:val="2"/>
            <w:tcBorders>
              <w:top w:val="single" w:sz="4" w:space="0" w:color="auto"/>
            </w:tcBorders>
          </w:tcPr>
          <w:p w14:paraId="36E9D5FE" w14:textId="77777777" w:rsidR="008D1F4A" w:rsidRPr="00423D5F" w:rsidRDefault="008D1F4A" w:rsidP="00644CA2">
            <w:pPr>
              <w:spacing w:before="240"/>
              <w:rPr>
                <w:rFonts w:eastAsiaTheme="minorEastAsia"/>
              </w:rPr>
            </w:pPr>
            <w:r w:rsidRPr="00423D5F">
              <w:rPr>
                <w:rFonts w:eastAsiaTheme="minorEastAsia"/>
              </w:rPr>
              <w:t>Durch Betätigen des Knopfs „POIs wählen“ oder Tippen auf das Zahnrad in der Toolbar wird eine Liste mit Kategorien von POIs angezeigt (siehe Abbildung 3). Hier kann gewählt werden, welche POIs ausgegeben werden sollen</w:t>
            </w:r>
            <w:r w:rsidR="00D04DD7" w:rsidRPr="00423D5F">
              <w:rPr>
                <w:rFonts w:eastAsiaTheme="minorEastAsia"/>
              </w:rPr>
              <w:t>,</w:t>
            </w:r>
            <w:r w:rsidRPr="00423D5F">
              <w:rPr>
                <w:rFonts w:eastAsiaTheme="minorEastAsia"/>
              </w:rPr>
              <w:t xml:space="preserve"> indem der Schieber rechts neben dem Kategoriennamen auf „An“ oder „Aus“ gestellt wird.</w:t>
            </w:r>
          </w:p>
          <w:p w14:paraId="43C33A2E" w14:textId="77777777" w:rsidR="008D1F4A" w:rsidRPr="00423D5F" w:rsidRDefault="008D1F4A" w:rsidP="00644CA2">
            <w:pPr>
              <w:spacing w:before="240"/>
              <w:rPr>
                <w:rFonts w:eastAsiaTheme="minorEastAsia"/>
              </w:rPr>
            </w:pPr>
            <w:r w:rsidRPr="00423D5F">
              <w:rPr>
                <w:rFonts w:eastAsiaTheme="minorEastAsia"/>
              </w:rPr>
              <w:t>Die Liste der Kategorien ist alphabetisch geordnet. Der Knopf „Vorherige“ leitet auf die vorangehende Seite, der Knopf „Weitere“ auf die nächste.</w:t>
            </w:r>
          </w:p>
          <w:p w14:paraId="339BC670" w14:textId="77777777" w:rsidR="008D1F4A" w:rsidRPr="00423D5F" w:rsidRDefault="008D1F4A" w:rsidP="00644CA2">
            <w:pPr>
              <w:spacing w:before="240"/>
              <w:rPr>
                <w:rFonts w:eastAsiaTheme="minorEastAsia"/>
              </w:rPr>
            </w:pPr>
            <w:r w:rsidRPr="00423D5F">
              <w:rPr>
                <w:rFonts w:eastAsiaTheme="minorEastAsia"/>
              </w:rPr>
              <w:t>Um den Umkreis für die anzuzeigenden POIs zu verändern, wird auf die Schaltfläche „Umkreiseinstellungen“ gedrückt.</w:t>
            </w:r>
          </w:p>
          <w:p w14:paraId="7A18745A" w14:textId="77777777" w:rsidR="008D1F4A" w:rsidRPr="00423D5F" w:rsidRDefault="008D1F4A" w:rsidP="00C0772F">
            <w:pPr>
              <w:pStyle w:val="Heading5"/>
            </w:pPr>
          </w:p>
        </w:tc>
      </w:tr>
      <w:tr w:rsidR="008D1F4A" w:rsidRPr="00423D5F" w14:paraId="04C679BE" w14:textId="77777777" w:rsidTr="00644CA2">
        <w:tc>
          <w:tcPr>
            <w:tcW w:w="9072" w:type="dxa"/>
            <w:gridSpan w:val="4"/>
            <w:tcBorders>
              <w:bottom w:val="single" w:sz="4" w:space="0" w:color="auto"/>
            </w:tcBorders>
          </w:tcPr>
          <w:p w14:paraId="561F2B21" w14:textId="77777777" w:rsidR="008D1F4A" w:rsidRPr="00423D5F" w:rsidRDefault="008D1F4A" w:rsidP="00C0772F">
            <w:pPr>
              <w:pStyle w:val="Heading5"/>
            </w:pPr>
            <w:r w:rsidRPr="00423D5F">
              <w:t>Umkreiseinstellungen</w:t>
            </w:r>
          </w:p>
        </w:tc>
      </w:tr>
      <w:tr w:rsidR="008D1F4A" w:rsidRPr="00423D5F" w14:paraId="37168DCD" w14:textId="77777777" w:rsidTr="00644CA2">
        <w:tc>
          <w:tcPr>
            <w:tcW w:w="3546" w:type="dxa"/>
            <w:gridSpan w:val="2"/>
            <w:tcBorders>
              <w:top w:val="single" w:sz="4" w:space="0" w:color="auto"/>
            </w:tcBorders>
          </w:tcPr>
          <w:p w14:paraId="4D391EF3" w14:textId="77777777" w:rsidR="008D1F4A" w:rsidRPr="00423D5F" w:rsidRDefault="008D1F4A" w:rsidP="00C0772F">
            <w:r w:rsidRPr="00423D5F">
              <w:rPr>
                <w:noProof/>
                <w:lang w:eastAsia="de-CH"/>
              </w:rPr>
              <w:drawing>
                <wp:inline distT="0" distB="0" distL="0" distR="0" wp14:anchorId="1B0BCE17" wp14:editId="2EEE17DB">
                  <wp:extent cx="1792337" cy="3502341"/>
                  <wp:effectExtent l="0" t="0" r="0" b="3175"/>
                  <wp:docPr id="35" name="Grafik 35" descr="C:\Users\Julia\Dropbox\BA Accessible Map App\Ideen\Umkreiseinstellun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ulia\Dropbox\BA Accessible Map App\Ideen\Umkreiseinstellunge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98821" cy="3515011"/>
                          </a:xfrm>
                          <a:prstGeom prst="rect">
                            <a:avLst/>
                          </a:prstGeom>
                          <a:noFill/>
                          <a:ln>
                            <a:noFill/>
                          </a:ln>
                        </pic:spPr>
                      </pic:pic>
                    </a:graphicData>
                  </a:graphic>
                </wp:inline>
              </w:drawing>
            </w:r>
          </w:p>
          <w:p w14:paraId="23654192" w14:textId="77777777" w:rsidR="008D1F4A" w:rsidRPr="00885596" w:rsidRDefault="008D1F4A" w:rsidP="00A56FE3">
            <w:pPr>
              <w:pStyle w:val="Caption"/>
              <w:jc w:val="left"/>
            </w:pPr>
            <w:bookmarkStart w:id="115" w:name="_Toc374994712"/>
            <w:bookmarkStart w:id="116" w:name="_Toc375047295"/>
            <w:bookmarkStart w:id="117" w:name="_Toc375131329"/>
            <w:bookmarkStart w:id="118" w:name="_Toc375132747"/>
            <w:r w:rsidRPr="00885596">
              <w:t xml:space="preserve">Abbildung </w:t>
            </w:r>
            <w:fldSimple w:instr=" SEQ Abbildung \* ARABIC ">
              <w:r w:rsidR="006B5FC1" w:rsidRPr="00885596">
                <w:t>26</w:t>
              </w:r>
            </w:fldSimple>
            <w:r w:rsidRPr="00885596">
              <w:t xml:space="preserve"> </w:t>
            </w:r>
            <w:r w:rsidR="00D92A5A" w:rsidRPr="00885596">
              <w:t>–</w:t>
            </w:r>
            <w:r w:rsidRPr="00885596">
              <w:t xml:space="preserve"> </w:t>
            </w:r>
            <w:r w:rsidR="00D92A5A" w:rsidRPr="00885596">
              <w:t xml:space="preserve">Mockup </w:t>
            </w:r>
            <w:r w:rsidRPr="00885596">
              <w:t>Umkreiseinstellungen</w:t>
            </w:r>
            <w:bookmarkEnd w:id="115"/>
            <w:bookmarkEnd w:id="116"/>
            <w:bookmarkEnd w:id="117"/>
            <w:bookmarkEnd w:id="118"/>
          </w:p>
        </w:tc>
        <w:tc>
          <w:tcPr>
            <w:tcW w:w="5526" w:type="dxa"/>
            <w:gridSpan w:val="2"/>
            <w:tcBorders>
              <w:top w:val="single" w:sz="4" w:space="0" w:color="auto"/>
            </w:tcBorders>
          </w:tcPr>
          <w:p w14:paraId="7E914A16" w14:textId="77777777" w:rsidR="008D1F4A" w:rsidRPr="00423D5F" w:rsidRDefault="008D1F4A" w:rsidP="00C0772F">
            <w:pPr>
              <w:pStyle w:val="BodyText"/>
              <w:rPr>
                <w:rFonts w:eastAsiaTheme="minorEastAsia"/>
              </w:rPr>
            </w:pPr>
            <w:r w:rsidRPr="00423D5F">
              <w:rPr>
                <w:rFonts w:eastAsiaTheme="minorEastAsia"/>
              </w:rPr>
              <w:t>In den Umkreiseinstellungen wird der U</w:t>
            </w:r>
            <w:r w:rsidRPr="00423D5F">
              <w:rPr>
                <w:rFonts w:eastAsiaTheme="minorEastAsia"/>
              </w:rPr>
              <w:t>m</w:t>
            </w:r>
            <w:r w:rsidRPr="00423D5F">
              <w:rPr>
                <w:rFonts w:eastAsiaTheme="minorEastAsia"/>
              </w:rPr>
              <w:t>kreis festgelegt, der für die POI-Suche ve</w:t>
            </w:r>
            <w:r w:rsidRPr="00423D5F">
              <w:rPr>
                <w:rFonts w:eastAsiaTheme="minorEastAsia"/>
              </w:rPr>
              <w:t>r</w:t>
            </w:r>
            <w:r w:rsidRPr="00423D5F">
              <w:rPr>
                <w:rFonts w:eastAsiaTheme="minorEastAsia"/>
              </w:rPr>
              <w:t>wendet werden soll. Die Zahl kann manuell durch Tippen auf das Zahlenfeld eingegeben werden oder in 100 m Schritten auf- oder abgezählt werden.</w:t>
            </w:r>
            <w:bookmarkStart w:id="119" w:name="_GoBack"/>
            <w:bookmarkEnd w:id="119"/>
          </w:p>
          <w:p w14:paraId="26D43C35" w14:textId="77777777" w:rsidR="008D1F4A" w:rsidRPr="00423D5F" w:rsidRDefault="008D1F4A" w:rsidP="00C0772F">
            <w:pPr>
              <w:pStyle w:val="BodyText"/>
            </w:pPr>
          </w:p>
        </w:tc>
      </w:tr>
      <w:tr w:rsidR="008D1F4A" w:rsidRPr="00423D5F" w14:paraId="6C8286A3" w14:textId="77777777" w:rsidTr="00644CA2">
        <w:tc>
          <w:tcPr>
            <w:tcW w:w="9072" w:type="dxa"/>
            <w:gridSpan w:val="4"/>
          </w:tcPr>
          <w:p w14:paraId="774AD56D" w14:textId="77777777" w:rsidR="008D1F4A" w:rsidRPr="00423D5F" w:rsidRDefault="008D1F4A" w:rsidP="00C0772F">
            <w:pPr>
              <w:pStyle w:val="BodyText"/>
              <w:rPr>
                <w:rFonts w:eastAsiaTheme="minorEastAsia"/>
                <w:lang w:eastAsia="en-US"/>
              </w:rPr>
            </w:pPr>
          </w:p>
          <w:p w14:paraId="0CEA9C47" w14:textId="77777777" w:rsidR="008D1F4A" w:rsidRPr="00423D5F" w:rsidRDefault="008D1F4A" w:rsidP="00C0772F">
            <w:pPr>
              <w:pStyle w:val="BodyText"/>
              <w:rPr>
                <w:rFonts w:eastAsiaTheme="minorEastAsia"/>
                <w:lang w:eastAsia="en-US"/>
              </w:rPr>
            </w:pPr>
          </w:p>
          <w:p w14:paraId="1F7A1601" w14:textId="77777777" w:rsidR="008D1F4A" w:rsidRPr="00423D5F" w:rsidRDefault="008D1F4A" w:rsidP="00C0772F">
            <w:pPr>
              <w:pStyle w:val="BodyText"/>
              <w:rPr>
                <w:rFonts w:eastAsiaTheme="minorEastAsia"/>
                <w:lang w:eastAsia="en-US"/>
              </w:rPr>
            </w:pPr>
          </w:p>
          <w:p w14:paraId="29AADF69" w14:textId="77777777" w:rsidR="008D1F4A" w:rsidRPr="00423D5F" w:rsidRDefault="008D1F4A" w:rsidP="00C0772F">
            <w:pPr>
              <w:pStyle w:val="BodyText"/>
              <w:rPr>
                <w:rFonts w:eastAsiaTheme="minorEastAsia" w:cstheme="minorBidi"/>
                <w:sz w:val="22"/>
                <w:szCs w:val="22"/>
                <w:lang w:eastAsia="en-US"/>
              </w:rPr>
            </w:pPr>
            <w:r w:rsidRPr="00423D5F">
              <w:rPr>
                <w:rFonts w:eastAsiaTheme="majorEastAsia"/>
              </w:rPr>
              <w:t>Informationen</w:t>
            </w:r>
          </w:p>
          <w:p w14:paraId="1B4977B8" w14:textId="77777777" w:rsidR="008D1F4A" w:rsidRPr="00423D5F" w:rsidRDefault="008D1F4A" w:rsidP="00C0772F">
            <w:pPr>
              <w:pStyle w:val="BodyText"/>
              <w:rPr>
                <w:rFonts w:eastAsiaTheme="minorEastAsia"/>
              </w:rPr>
            </w:pPr>
            <w:r w:rsidRPr="00423D5F">
              <w:rPr>
                <w:rFonts w:eastAsiaTheme="minorEastAsia"/>
              </w:rPr>
              <w:t xml:space="preserve">Wird in der </w:t>
            </w:r>
            <w:proofErr w:type="spellStart"/>
            <w:r w:rsidRPr="00423D5F">
              <w:rPr>
                <w:rFonts w:eastAsiaTheme="minorEastAsia"/>
              </w:rPr>
              <w:t>Tableiste</w:t>
            </w:r>
            <w:proofErr w:type="spellEnd"/>
            <w:r w:rsidRPr="00423D5F">
              <w:rPr>
                <w:rFonts w:eastAsiaTheme="minorEastAsia"/>
              </w:rPr>
              <w:t xml:space="preserve"> auf das „i“ getippt, wechselt man zum Information</w:t>
            </w:r>
            <w:r w:rsidRPr="00423D5F">
              <w:rPr>
                <w:rFonts w:eastAsiaTheme="minorEastAsia"/>
              </w:rPr>
              <w:t>s</w:t>
            </w:r>
            <w:r w:rsidRPr="00423D5F">
              <w:rPr>
                <w:rFonts w:eastAsiaTheme="minorEastAsia"/>
              </w:rPr>
              <w:t>bildschirm. Hier bekommt man Hilfe zur Bedienung der Applikation. Au</w:t>
            </w:r>
            <w:r w:rsidRPr="00423D5F">
              <w:rPr>
                <w:rFonts w:eastAsiaTheme="minorEastAsia"/>
              </w:rPr>
              <w:t>s</w:t>
            </w:r>
            <w:r w:rsidRPr="00423D5F">
              <w:rPr>
                <w:rFonts w:eastAsiaTheme="minorEastAsia"/>
              </w:rPr>
              <w:t>serdem werden die Entwickler und alle Beteiligten dieser Applikation g</w:t>
            </w:r>
            <w:r w:rsidRPr="00423D5F">
              <w:rPr>
                <w:rFonts w:eastAsiaTheme="minorEastAsia"/>
              </w:rPr>
              <w:t>e</w:t>
            </w:r>
            <w:r w:rsidRPr="00423D5F">
              <w:rPr>
                <w:rFonts w:eastAsiaTheme="minorEastAsia"/>
              </w:rPr>
              <w:t>nannt.</w:t>
            </w:r>
          </w:p>
        </w:tc>
      </w:tr>
    </w:tbl>
    <w:p w14:paraId="66740F47" w14:textId="77777777" w:rsidR="00B97311" w:rsidRPr="00423D5F" w:rsidRDefault="00B97311" w:rsidP="00C0772F">
      <w:pPr>
        <w:rPr>
          <w:rFonts w:eastAsiaTheme="majorEastAsia"/>
        </w:rPr>
      </w:pPr>
    </w:p>
    <w:p w14:paraId="0D7AFE92" w14:textId="773B2D91" w:rsidR="008D1F4A" w:rsidRPr="00423D5F" w:rsidRDefault="00DA67D4" w:rsidP="00C0772F">
      <w:pPr>
        <w:rPr>
          <w:rFonts w:eastAsiaTheme="majorEastAsia" w:cstheme="majorBidi"/>
          <w:color w:val="000000" w:themeColor="text1"/>
        </w:rPr>
      </w:pPr>
      <w:r w:rsidRPr="00423D5F">
        <w:t>BILD?</w:t>
      </w:r>
      <w:r w:rsidR="008D1F4A" w:rsidRPr="00423D5F">
        <w:br w:type="page"/>
      </w:r>
    </w:p>
    <w:p w14:paraId="4284F078" w14:textId="77777777" w:rsidR="00725359" w:rsidRPr="00423D5F" w:rsidRDefault="002419E1" w:rsidP="00C0772F">
      <w:pPr>
        <w:pStyle w:val="Heading3"/>
      </w:pPr>
      <w:bookmarkStart w:id="120" w:name="_Toc374995806"/>
      <w:bookmarkStart w:id="121" w:name="_Toc375047322"/>
      <w:bookmarkStart w:id="122" w:name="_Toc375142653"/>
      <w:r w:rsidRPr="00423D5F">
        <w:lastRenderedPageBreak/>
        <w:t>Algorithmen</w:t>
      </w:r>
      <w:bookmarkEnd w:id="120"/>
      <w:bookmarkEnd w:id="121"/>
      <w:bookmarkEnd w:id="122"/>
    </w:p>
    <w:p w14:paraId="010A05BD" w14:textId="77777777" w:rsidR="00392EFA" w:rsidRPr="00423D5F" w:rsidRDefault="00392EFA" w:rsidP="00C0772F">
      <w:r w:rsidRPr="00423D5F">
        <w:t>Die im Folgenden erkannten Problemstellungen wurden mit eigens entwickelten Algorithmen gelöst.</w:t>
      </w:r>
    </w:p>
    <w:p w14:paraId="788AC47A" w14:textId="77777777" w:rsidR="007A7A92" w:rsidRPr="00423D5F" w:rsidRDefault="007A7A92" w:rsidP="00C0772F">
      <w:pPr>
        <w:pStyle w:val="Heading4"/>
      </w:pPr>
      <w:r w:rsidRPr="00423D5F">
        <w:t>Distanzberechnung mit Erdkoordinaten</w:t>
      </w:r>
    </w:p>
    <w:p w14:paraId="7EA06B96" w14:textId="77777777" w:rsidR="007A7A92" w:rsidRPr="00423D5F" w:rsidRDefault="007A7A92" w:rsidP="00C0772F">
      <w:r w:rsidRPr="00423D5F">
        <w:t>Beim Rechnen mit Koordinaten wird die „</w:t>
      </w:r>
      <w:proofErr w:type="spellStart"/>
      <w:r w:rsidRPr="00423D5F">
        <w:t>Koversinus</w:t>
      </w:r>
      <w:proofErr w:type="spellEnd"/>
      <w:r w:rsidRPr="00423D5F">
        <w:t>“ Funktion verwendet. Sie ermöglicht es, die Neigung der Erdkugel in die Distanzrechnung miteinzubinden. Implementiert wurde dazu eine Formel der Webseite „</w:t>
      </w:r>
      <w:proofErr w:type="spellStart"/>
      <w:r w:rsidRPr="00423D5F">
        <w:t>Movable</w:t>
      </w:r>
      <w:proofErr w:type="spellEnd"/>
      <w:r w:rsidRPr="00423D5F">
        <w:t>-Type Scripts“</w:t>
      </w:r>
      <w:sdt>
        <w:sdtPr>
          <w:id w:val="100845149"/>
          <w:citation/>
        </w:sdtPr>
        <w:sdtContent>
          <w:r w:rsidRPr="00423D5F">
            <w:fldChar w:fldCharType="begin"/>
          </w:r>
          <w:r w:rsidRPr="00423D5F">
            <w:instrText xml:space="preserve"> CITATION Mov13 \l 2055 </w:instrText>
          </w:r>
          <w:r w:rsidRPr="00423D5F">
            <w:fldChar w:fldCharType="separate"/>
          </w:r>
          <w:r w:rsidR="006B5FC1" w:rsidRPr="00423D5F">
            <w:rPr>
              <w:noProof/>
            </w:rPr>
            <w:t xml:space="preserve"> [3]</w:t>
          </w:r>
          <w:r w:rsidRPr="00423D5F">
            <w:fldChar w:fldCharType="end"/>
          </w:r>
        </w:sdtContent>
      </w:sdt>
      <w:r w:rsidRPr="00423D5F">
        <w:t>, einer Seite</w:t>
      </w:r>
      <w:r w:rsidR="00E071C3" w:rsidRPr="00423D5F">
        <w:t>,</w:t>
      </w:r>
      <w:r w:rsidRPr="00423D5F">
        <w:t xml:space="preserve"> welche sich mit geographischen Berechnungen beschäftigt.</w:t>
      </w:r>
    </w:p>
    <w:p w14:paraId="6B4C5B31" w14:textId="77777777" w:rsidR="00725359" w:rsidRPr="00423D5F" w:rsidRDefault="00725359" w:rsidP="00C0772F">
      <w:pPr>
        <w:pStyle w:val="Heading4"/>
      </w:pPr>
      <w:r w:rsidRPr="00423D5F">
        <w:t>Nächstgelegenen Node finden</w:t>
      </w:r>
    </w:p>
    <w:p w14:paraId="6B5350D2" w14:textId="52E7DD43" w:rsidR="001F2896" w:rsidRPr="00423D5F" w:rsidRDefault="00392EFA" w:rsidP="00C0772F">
      <w:r w:rsidRPr="00423D5F">
        <w:t xml:space="preserve">Um für die vom Routing-Dienst erhaltenen Koordinaten die passenden Nodes in OpenStreetMap zu finden wird zuerst eine Bounding Box berechnet, welche die höchste und niedrigste </w:t>
      </w:r>
      <w:proofErr w:type="spellStart"/>
      <w:r w:rsidRPr="00423D5F">
        <w:t>Latitude</w:t>
      </w:r>
      <w:proofErr w:type="spellEnd"/>
      <w:r w:rsidRPr="00423D5F">
        <w:t xml:space="preserve"> sowie </w:t>
      </w:r>
      <w:proofErr w:type="spellStart"/>
      <w:r w:rsidRPr="00423D5F">
        <w:t>Longitude</w:t>
      </w:r>
      <w:proofErr w:type="spellEnd"/>
      <w:r w:rsidRPr="00423D5F">
        <w:t xml:space="preserve"> der Route beinhaltet. In dieser Bounding Box werden via Overpass API alle Nodes und Ways </w:t>
      </w:r>
      <w:r w:rsidR="0054418F" w:rsidRPr="00423D5F">
        <w:t>in einer einzigen Abfrage gewonnen und zwischeng</w:t>
      </w:r>
      <w:r w:rsidRPr="00423D5F">
        <w:t>espeichert. Es wird dann die Distanz zu allen Nodes berechnet</w:t>
      </w:r>
      <w:r w:rsidR="0054418F" w:rsidRPr="00423D5F">
        <w:t xml:space="preserve"> und </w:t>
      </w:r>
      <w:r w:rsidR="00E071C3" w:rsidRPr="00423D5F">
        <w:t>derjenige mit der</w:t>
      </w:r>
      <w:r w:rsidR="0054418F" w:rsidRPr="00423D5F">
        <w:t xml:space="preserve"> kleinste</w:t>
      </w:r>
      <w:r w:rsidR="00E071C3" w:rsidRPr="00423D5F">
        <w:t>n</w:t>
      </w:r>
      <w:r w:rsidR="0054418F" w:rsidRPr="00423D5F">
        <w:t xml:space="preserve"> Distanz als passen</w:t>
      </w:r>
      <w:r w:rsidR="00E071C3" w:rsidRPr="00423D5F">
        <w:t>der</w:t>
      </w:r>
      <w:r w:rsidR="0054418F" w:rsidRPr="00423D5F">
        <w:t xml:space="preserve"> Node für die Koordinaten übernommen. </w:t>
      </w:r>
      <w:r w:rsidR="00B46DEE" w:rsidRPr="00423D5F">
        <w:t>Damit ein Fehler in den Daten, zum Beispiel ein gerade erst gelöschter Node, welcher in den Daten des Routingdienstes noch vorhanden ist, keine falsche Route generiert, muss die kleinste Distanz kleiner als 15m sein.</w:t>
      </w:r>
    </w:p>
    <w:p w14:paraId="76508963" w14:textId="77777777" w:rsidR="00725359" w:rsidRPr="00423D5F" w:rsidRDefault="00725359" w:rsidP="00C0772F">
      <w:pPr>
        <w:pStyle w:val="Heading4"/>
      </w:pPr>
      <w:r w:rsidRPr="00423D5F">
        <w:t>Nächstgelegenes Strassensegment finden</w:t>
      </w:r>
    </w:p>
    <w:p w14:paraId="0AB399F9" w14:textId="77777777" w:rsidR="001F2896" w:rsidRPr="00423D5F" w:rsidRDefault="0054418F" w:rsidP="00C0772F">
      <w:r w:rsidRPr="00423D5F">
        <w:t>Bei der Standortlokalisierung muss beachtet werden, dass der nächstgelegene Node nicht unbedingt zu der nächstgelegenen Strasse gehört. In der folgenden Abbildung ist die Problematik aufgezeigt. Man nehme an, man steht an der Stelle wo der rote Pfeil hinzeigt. Die rote Linie ist also die Strasse, welche am nächsten liegt. Durch den reinen Vergleich von Abst</w:t>
      </w:r>
      <w:r w:rsidR="00CE7EB2" w:rsidRPr="00423D5F">
        <w:t xml:space="preserve">änden zu den naheliegenden Nodes würde man jedoch hier der grauen Linie, genauer dem Node 2, zugeteilt werden. </w:t>
      </w:r>
    </w:p>
    <w:p w14:paraId="27269470" w14:textId="77777777" w:rsidR="00E96D70" w:rsidRPr="00423D5F" w:rsidRDefault="003601AD" w:rsidP="00C0772F">
      <w:r w:rsidRPr="00423D5F">
        <w:rPr>
          <w:noProof/>
          <w:lang w:eastAsia="de-CH"/>
        </w:rPr>
        <mc:AlternateContent>
          <mc:Choice Requires="wpg">
            <w:drawing>
              <wp:inline distT="0" distB="0" distL="0" distR="0" wp14:anchorId="7F15FBAE" wp14:editId="09653B39">
                <wp:extent cx="4769485" cy="1561453"/>
                <wp:effectExtent l="0" t="0" r="12065" b="20320"/>
                <wp:docPr id="637" name="Group 637"/>
                <wp:cNvGraphicFramePr/>
                <a:graphic xmlns:a="http://schemas.openxmlformats.org/drawingml/2006/main">
                  <a:graphicData uri="http://schemas.microsoft.com/office/word/2010/wordprocessingGroup">
                    <wpg:wgp>
                      <wpg:cNvGrpSpPr/>
                      <wpg:grpSpPr>
                        <a:xfrm>
                          <a:off x="0" y="0"/>
                          <a:ext cx="4769485" cy="1561453"/>
                          <a:chOff x="0" y="0"/>
                          <a:chExt cx="4769485" cy="1561453"/>
                        </a:xfrm>
                      </wpg:grpSpPr>
                      <wps:wsp>
                        <wps:cNvPr id="625" name="Text Box 625"/>
                        <wps:cNvSpPr txBox="1"/>
                        <wps:spPr>
                          <a:xfrm>
                            <a:off x="3122042" y="1075294"/>
                            <a:ext cx="664210" cy="262255"/>
                          </a:xfrm>
                          <a:prstGeom prst="rect">
                            <a:avLst/>
                          </a:prstGeom>
                          <a:noFill/>
                          <a:ln w="6350">
                            <a:noFill/>
                          </a:ln>
                          <a:effectLst/>
                        </wps:spPr>
                        <wps:txbx>
                          <w:txbxContent>
                            <w:p w14:paraId="62E0DB57" w14:textId="77777777" w:rsidR="004219EC" w:rsidRDefault="004219EC" w:rsidP="00C0772F">
                              <w:r>
                                <w:t>Node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36" name="Group 636"/>
                        <wpg:cNvGrpSpPr/>
                        <wpg:grpSpPr>
                          <a:xfrm>
                            <a:off x="0" y="0"/>
                            <a:ext cx="4769485" cy="1561453"/>
                            <a:chOff x="0" y="0"/>
                            <a:chExt cx="4769485" cy="1561453"/>
                          </a:xfrm>
                        </wpg:grpSpPr>
                        <wpg:grpSp>
                          <wpg:cNvPr id="634" name="Group 634"/>
                          <wpg:cNvGrpSpPr/>
                          <wpg:grpSpPr>
                            <a:xfrm>
                              <a:off x="0" y="0"/>
                              <a:ext cx="4769485" cy="1561453"/>
                              <a:chOff x="0" y="0"/>
                              <a:chExt cx="4769485" cy="1561453"/>
                            </a:xfrm>
                            <a:noFill/>
                          </wpg:grpSpPr>
                          <wps:wsp>
                            <wps:cNvPr id="624" name="Text Box 624"/>
                            <wps:cNvSpPr txBox="1"/>
                            <wps:spPr>
                              <a:xfrm>
                                <a:off x="0" y="524742"/>
                                <a:ext cx="664210" cy="262255"/>
                              </a:xfrm>
                              <a:prstGeom prst="rect">
                                <a:avLst/>
                              </a:prstGeom>
                              <a:grpFill/>
                              <a:ln w="6350">
                                <a:noFill/>
                              </a:ln>
                              <a:effectLst/>
                            </wps:spPr>
                            <wps:txbx>
                              <w:txbxContent>
                                <w:p w14:paraId="595798B3" w14:textId="77777777" w:rsidR="004219EC" w:rsidRDefault="004219EC" w:rsidP="00C0772F">
                                  <w:r>
                                    <w:t>Node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33" name="Group 633"/>
                            <wpg:cNvGrpSpPr/>
                            <wpg:grpSpPr>
                              <a:xfrm>
                                <a:off x="172528" y="0"/>
                                <a:ext cx="4596957" cy="1561453"/>
                                <a:chOff x="0" y="0"/>
                                <a:chExt cx="4596957" cy="1561453"/>
                              </a:xfrm>
                              <a:grpFill/>
                            </wpg:grpSpPr>
                            <wpg:grpSp>
                              <wpg:cNvPr id="632" name="Group 632"/>
                              <wpg:cNvGrpSpPr/>
                              <wpg:grpSpPr>
                                <a:xfrm>
                                  <a:off x="0" y="0"/>
                                  <a:ext cx="3993851" cy="1561453"/>
                                  <a:chOff x="0" y="0"/>
                                  <a:chExt cx="3993851" cy="1561453"/>
                                </a:xfrm>
                                <a:grpFill/>
                              </wpg:grpSpPr>
                              <wps:wsp>
                                <wps:cNvPr id="319" name="Flowchart: Or 319"/>
                                <wps:cNvSpPr/>
                                <wps:spPr>
                                  <a:xfrm>
                                    <a:off x="2631057" y="914400"/>
                                    <a:ext cx="180975" cy="163830"/>
                                  </a:xfrm>
                                  <a:prstGeom prst="flowChartOr">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Straight Connector 610"/>
                                <wps:cNvCnPr/>
                                <wps:spPr>
                                  <a:xfrm flipH="1">
                                    <a:off x="2812212" y="810883"/>
                                    <a:ext cx="956945" cy="161290"/>
                                  </a:xfrm>
                                  <a:prstGeom prst="line">
                                    <a:avLst/>
                                  </a:prstGeom>
                                  <a:grpFill/>
                                </wps:spPr>
                                <wps:style>
                                  <a:lnRef idx="1">
                                    <a:schemeClr val="accent1"/>
                                  </a:lnRef>
                                  <a:fillRef idx="0">
                                    <a:schemeClr val="accent1"/>
                                  </a:fillRef>
                                  <a:effectRef idx="0">
                                    <a:schemeClr val="accent1"/>
                                  </a:effectRef>
                                  <a:fontRef idx="minor">
                                    <a:schemeClr val="tx1"/>
                                  </a:fontRef>
                                </wps:style>
                                <wps:bodyPr/>
                              </wps:wsp>
                              <wps:wsp>
                                <wps:cNvPr id="611" name="Straight Connector 611"/>
                                <wps:cNvCnPr/>
                                <wps:spPr>
                                  <a:xfrm>
                                    <a:off x="2734574" y="1078302"/>
                                    <a:ext cx="77458" cy="483151"/>
                                  </a:xfrm>
                                  <a:prstGeom prst="line">
                                    <a:avLst/>
                                  </a:prstGeom>
                                  <a:grpFill/>
                                </wps:spPr>
                                <wps:style>
                                  <a:lnRef idx="1">
                                    <a:schemeClr val="accent1"/>
                                  </a:lnRef>
                                  <a:fillRef idx="0">
                                    <a:schemeClr val="accent1"/>
                                  </a:fillRef>
                                  <a:effectRef idx="0">
                                    <a:schemeClr val="accent1"/>
                                  </a:effectRef>
                                  <a:fontRef idx="minor">
                                    <a:schemeClr val="tx1"/>
                                  </a:fontRef>
                                </wps:style>
                                <wps:bodyPr/>
                              </wps:wsp>
                              <wps:wsp>
                                <wps:cNvPr id="619" name="Flowchart: Or 619"/>
                                <wps:cNvSpPr/>
                                <wps:spPr>
                                  <a:xfrm>
                                    <a:off x="3683480" y="759124"/>
                                    <a:ext cx="180975" cy="163830"/>
                                  </a:xfrm>
                                  <a:prstGeom prst="flowChartOr">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31" name="Group 631"/>
                                <wpg:cNvGrpSpPr/>
                                <wpg:grpSpPr>
                                  <a:xfrm>
                                    <a:off x="0" y="0"/>
                                    <a:ext cx="3993851" cy="690041"/>
                                    <a:chOff x="0" y="0"/>
                                    <a:chExt cx="3993851" cy="690041"/>
                                  </a:xfrm>
                                  <a:grpFill/>
                                </wpg:grpSpPr>
                                <wpg:grpSp>
                                  <wpg:cNvPr id="630" name="Group 630"/>
                                  <wpg:cNvGrpSpPr/>
                                  <wpg:grpSpPr>
                                    <a:xfrm>
                                      <a:off x="51759" y="0"/>
                                      <a:ext cx="3815255" cy="614558"/>
                                      <a:chOff x="0" y="0"/>
                                      <a:chExt cx="3815255" cy="614558"/>
                                    </a:xfrm>
                                    <a:grpFill/>
                                  </wpg:grpSpPr>
                                  <wps:wsp>
                                    <wps:cNvPr id="315" name="Straight Connector 315"/>
                                    <wps:cNvCnPr/>
                                    <wps:spPr>
                                      <a:xfrm>
                                        <a:off x="0" y="362309"/>
                                        <a:ext cx="3815255" cy="252249"/>
                                      </a:xfrm>
                                      <a:prstGeom prst="line">
                                        <a:avLst/>
                                      </a:prstGeom>
                                      <a:grpFill/>
                                    </wps:spPr>
                                    <wps:style>
                                      <a:lnRef idx="1">
                                        <a:schemeClr val="accent2"/>
                                      </a:lnRef>
                                      <a:fillRef idx="0">
                                        <a:schemeClr val="accent2"/>
                                      </a:fillRef>
                                      <a:effectRef idx="0">
                                        <a:schemeClr val="accent2"/>
                                      </a:effectRef>
                                      <a:fontRef idx="minor">
                                        <a:schemeClr val="tx1"/>
                                      </a:fontRef>
                                    </wps:style>
                                    <wps:bodyPr/>
                                  </wps:wsp>
                                  <wps:wsp>
                                    <wps:cNvPr id="623" name="Down Arrow 623"/>
                                    <wps:cNvSpPr/>
                                    <wps:spPr>
                                      <a:xfrm>
                                        <a:off x="2536166" y="0"/>
                                        <a:ext cx="361950" cy="457200"/>
                                      </a:xfrm>
                                      <a:prstGeom prst="downArrow">
                                        <a:avLst/>
                                      </a:prstGeom>
                                      <a:grp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7" name="Flowchart: Or 317"/>
                                  <wps:cNvSpPr/>
                                  <wps:spPr>
                                    <a:xfrm>
                                      <a:off x="0" y="293298"/>
                                      <a:ext cx="180975" cy="163830"/>
                                    </a:xfrm>
                                    <a:prstGeom prst="flowChartOr">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Flowchart: Or 318"/>
                                  <wps:cNvSpPr/>
                                  <wps:spPr>
                                    <a:xfrm>
                                      <a:off x="3812876" y="526211"/>
                                      <a:ext cx="180975" cy="163830"/>
                                    </a:xfrm>
                                    <a:prstGeom prst="flowChartOr">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626" name="Text Box 626"/>
                              <wps:cNvSpPr txBox="1"/>
                              <wps:spPr>
                                <a:xfrm>
                                  <a:off x="3932747" y="283878"/>
                                  <a:ext cx="664210" cy="262255"/>
                                </a:xfrm>
                                <a:prstGeom prst="rect">
                                  <a:avLst/>
                                </a:prstGeom>
                                <a:grpFill/>
                                <a:ln w="6350">
                                  <a:solidFill>
                                    <a:schemeClr val="bg1"/>
                                  </a:solidFill>
                                </a:ln>
                                <a:effectLst/>
                              </wps:spPr>
                              <wps:txbx>
                                <w:txbxContent>
                                  <w:p w14:paraId="15FE203C" w14:textId="77777777" w:rsidR="004219EC" w:rsidRDefault="004219EC" w:rsidP="00C0772F">
                                    <w:r>
                                      <w:t>Node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627" name="Text Box 627"/>
                              <wps:cNvSpPr txBox="1"/>
                              <wps:spPr>
                                <a:xfrm>
                                  <a:off x="3932747" y="808621"/>
                                  <a:ext cx="664210" cy="262255"/>
                                </a:xfrm>
                                <a:prstGeom prst="rect">
                                  <a:avLst/>
                                </a:prstGeom>
                                <a:grpFill/>
                                <a:ln w="6350">
                                  <a:noFill/>
                                </a:ln>
                                <a:effectLst/>
                              </wps:spPr>
                              <wps:txbx>
                                <w:txbxContent>
                                  <w:p w14:paraId="6FE693C0" w14:textId="77777777" w:rsidR="004219EC" w:rsidRDefault="004219EC" w:rsidP="00C0772F">
                                    <w:r>
                                      <w:t>Node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635" name="Group 635"/>
                          <wpg:cNvGrpSpPr/>
                          <wpg:grpSpPr>
                            <a:xfrm>
                              <a:off x="2893325" y="526212"/>
                              <a:ext cx="1091157" cy="387350"/>
                              <a:chOff x="-13777" y="0"/>
                              <a:chExt cx="1091157" cy="387350"/>
                            </a:xfrm>
                          </wpg:grpSpPr>
                          <wps:wsp>
                            <wps:cNvPr id="628" name="Straight Arrow Connector 628"/>
                            <wps:cNvCnPr/>
                            <wps:spPr>
                              <a:xfrm>
                                <a:off x="0" y="0"/>
                                <a:ext cx="0" cy="3873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629" name="Straight Arrow Connector 629"/>
                            <wps:cNvCnPr/>
                            <wps:spPr>
                              <a:xfrm>
                                <a:off x="-13777" y="12875"/>
                                <a:ext cx="1091157" cy="7426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grpSp>
                      </wpg:grpSp>
                    </wpg:wgp>
                  </a:graphicData>
                </a:graphic>
              </wp:inline>
            </w:drawing>
          </mc:Choice>
          <mc:Fallback>
            <w:pict>
              <v:group id="Group 637" o:spid="_x0000_s1069" style="width:375.55pt;height:122.95pt;mso-position-horizontal-relative:char;mso-position-vertical-relative:line" coordsize="47694,1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">
                <v:shape id="_x0000_s1070" type="#_x0000_t202" style="position:absolute;left:31220;top:10752;width:6642;height:2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mTwMQA&#10;AADcAAAADwAAAGRycy9kb3ducmV2LnhtbESPQWvCQBCF70L/wzIFb7qpoEjqKiKtiD0ZRXocspNs&#10;2uxsyG5j9Nd3BcHj48373rzFqre16Kj1lWMFb+MEBHHudMWlgtPxczQH4QOyxtoxKbiSh9XyZbDA&#10;VLsLH6jLQikihH2KCkwITSqlzw1Z9GPXEEevcK3FEGVbSt3iJcJtLSdJMpMWK44NBhvaGMp/sz8b&#10;3zh/JXZ7K8y33WPhM3Psth8/Sg1f+/U7iEB9eB4/0jutYDaZwn1MJI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Zk8DEAAAA3AAAAA8AAAAAAAAAAAAAAAAAmAIAAGRycy9k&#10;b3ducmV2LnhtbFBLBQYAAAAABAAEAPUAAACJAwAAAAA=&#10;" filled="f" stroked="f" strokeweight=".5pt">
                  <v:textbox style="mso-fit-shape-to-text:t" inset="0,0,0,0">
                    <w:txbxContent>
                      <w:p w14:paraId="62E0DB57" w14:textId="77777777" w:rsidR="004219EC" w:rsidRDefault="004219EC" w:rsidP="00C0772F">
                        <w:r>
                          <w:t>Node 2</w:t>
                        </w:r>
                      </w:p>
                    </w:txbxContent>
                  </v:textbox>
                </v:shape>
                <v:group id="Group 636" o:spid="_x0000_s1071" style="position:absolute;width:47694;height:15614" coordsize="47694,15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ega8QAAADcAAAADwAAAGRycy9kb3ducmV2LnhtbESPQYvCMBSE7wv+h/AE&#10;b2taxSLVKCKu7EGEVUG8PZpnW2xeSpNt67/fCMIeh5n5hlmue1OJlhpXWlYQjyMQxJnVJecKLuev&#10;zzkI55E1VpZJwZMcrFeDjyWm2nb8Q+3J5yJA2KWooPC+TqV0WUEG3djWxMG728agD7LJpW6wC3BT&#10;yUkUJdJgyWGhwJq2BWWP069RsO+w20zjXXt43LfP23l2vB5iUmo07DcLEJ56/x9+t7+1gmSawO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aega8QAAADcAAAA&#10;DwAAAAAAAAAAAAAAAACqAgAAZHJzL2Rvd25yZXYueG1sUEsFBgAAAAAEAAQA+gAAAJsDAAAAAA==&#10;">
                  <v:group id="Group 634" o:spid="_x0000_s1072" style="position:absolute;width:47694;height:15614" coordsize="47694,15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mbh8YAAADcAAAADwAAAGRycy9kb3ducmV2LnhtbESPQWvCQBSE7wX/w/IK&#10;3ppNtA2SZhWRKh5CoSqU3h7ZZxLMvg3ZbRL/fbdQ6HGYmW+YfDOZVgzUu8aygiSKQRCXVjdcKbic&#10;908rEM4ja2wtk4I7OdisZw85ZtqO/EHDyVciQNhlqKD2vsukdGVNBl1kO+LgXW1v0AfZV1L3OAa4&#10;aeUijlNpsOGwUGNHu5rK2+nbKDiMOG6XydtQ3K67+9f55f2zSEip+eO0fQXhafL/4b/2UStIl8/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6OZuHxgAAANwA&#10;AAAPAAAAAAAAAAAAAAAAAKoCAABkcnMvZG93bnJldi54bWxQSwUGAAAAAAQABAD6AAAAnQMAAAAA&#10;">
                    <v:shape id="Text Box 624" o:spid="_x0000_s1073" type="#_x0000_t202" style="position:absolute;top:5247;width:6642;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U2W8QA&#10;AADcAAAADwAAAGRycy9kb3ducmV2LnhtbESPQWvCQBCF70L/wzIFb7qpiEjqKiKtiD0ZRXocspNs&#10;2uxsyG5j9Nd3BcHj48373rzFqre16Kj1lWMFb+MEBHHudMWlgtPxczQH4QOyxtoxKbiSh9XyZbDA&#10;VLsLH6jLQikihH2KCkwITSqlzw1Z9GPXEEevcK3FEGVbSt3iJcJtLSdJMpMWK44NBhvaGMp/sz8b&#10;3zh/JXZ7K8y33WPhM3Psth8/Sg1f+/U7iEB9eB4/0jutYDaZwn1MJI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VNlvEAAAA3AAAAA8AAAAAAAAAAAAAAAAAmAIAAGRycy9k&#10;b3ducmV2LnhtbFBLBQYAAAAABAAEAPUAAACJAwAAAAA=&#10;" filled="f" stroked="f" strokeweight=".5pt">
                      <v:textbox style="mso-fit-shape-to-text:t" inset="0,0,0,0">
                        <w:txbxContent>
                          <w:p w14:paraId="595798B3" w14:textId="77777777" w:rsidR="004219EC" w:rsidRDefault="004219EC" w:rsidP="00C0772F">
                            <w:r>
                              <w:t>Node 1</w:t>
                            </w:r>
                          </w:p>
                        </w:txbxContent>
                      </v:textbox>
                    </v:shape>
                    <v:group id="Group 633" o:spid="_x0000_s1074" style="position:absolute;left:1725;width:45969;height:15614" coordsize="45969,15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D88QAAADcAAAADwAAAGRycy9kb3ducmV2LnhtbESPQYvCMBSE7wv+h/AE&#10;b2tay4pUo4ioeJCFVUG8PZpnW2xeShPb+u/NwsIeh5n5hlmselOJlhpXWlYQjyMQxJnVJecKLufd&#10;5wyE88gaK8uk4EUOVsvBxwJTbTv+ofbkcxEg7FJUUHhfp1K6rCCDbmxr4uDdbWPQB9nkUjfYBbip&#10;5CSKptJgyWGhwJo2BWWP09Mo2HfYrZN42x4f983rdv76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dAD88QAAADcAAAA&#10;DwAAAAAAAAAAAAAAAACqAgAAZHJzL2Rvd25yZXYueG1sUEsFBgAAAAAEAAQA+gAAAJsDAAAAAA==&#10;">
                      <v:group id="Group 632" o:spid="_x0000_s1075" style="position:absolute;width:39938;height:15614" coordsize="39938,15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pymaMQAAADcAAAADwAAAGRycy9kb3ducmV2LnhtbESPQYvCMBSE78L+h/AW&#10;9qZpFUW6RhFZFw8iWIVlb4/m2Rabl9LEtv57Iwgeh5n5hlmselOJlhpXWlYQjyIQxJnVJecKzqft&#10;cA7CeWSNlWVScCcHq+XHYIGJth0fqU19LgKEXYIKCu/rREqXFWTQjWxNHLyLbQz6IJtc6ga7ADeV&#10;HEfRTBosOSwUWNOmoOya3oyC3w679ST+affXy+b+f5oe/vYxKfX12a+/QXjq/Tv8au+0gtlk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pymaMQAAADcAAAA&#10;DwAAAAAAAAAAAAAAAACqAgAAZHJzL2Rvd25yZXYueG1sUEsFBgAAAAAEAAQA+gAAAJsDAAAAAA==&#10;">
                        <v:shapetype id="_x0000_t124" coordsize="21600,21600" o:spt="124" path="m10800,qx,10800,10800,21600,21600,10800,10800,xem,10800nfl21600,10800em10800,nfl10800,21600e">
                          <v:path o:extrusionok="f" gradientshapeok="t" o:connecttype="custom" o:connectlocs="10800,0;3163,3163;0,10800;3163,18437;10800,21600;18437,18437;21600,10800;18437,3163" textboxrect="3163,3163,18437,18437"/>
                        </v:shapetype>
                        <v:shape id="Flowchart: Or 319" o:spid="_x0000_s1076" type="#_x0000_t124" style="position:absolute;left:26310;top:9144;width:1810;height:16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gJ5cEA&#10;AADcAAAADwAAAGRycy9kb3ducmV2LnhtbESPQYvCMBSE74L/ITzBi2iqgthqFBEWPAlbvXh7NM+2&#10;2ryUJKv135sFweMwM98w621nGvEg52vLCqaTBARxYXXNpYLz6We8BOEDssbGMil4kYftpt9bY6bt&#10;k3/pkYdSRAj7DBVUIbSZlL6oyKCf2JY4elfrDIYoXSm1w2eEm0bOkmQhDdYcFypsaV9Rcc//jAL0&#10;h7S7zY/Xy80v+Zikjka5U2o46HYrEIG68A1/2getYD5N4f9MPAJy8w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4YCeXBAAAA3AAAAA8AAAAAAAAAAAAAAAAAmAIAAGRycy9kb3du&#10;cmV2LnhtbFBLBQYAAAAABAAEAPUAAACGAwAAAAA=&#10;" filled="f" strokecolor="#47524b [1604]" strokeweight="2pt"/>
                        <v:line id="Straight Connector 610" o:spid="_x0000_s1077" style="position:absolute;flip:x;visibility:visible;mso-wrap-style:square" from="28122,8108" to="37691,9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7//sQAAADcAAAADwAAAGRycy9kb3ducmV2LnhtbERPy2rCQBTdF/oPwy2400lqsRIzkVIQ&#10;gwWtj4XLS+Y2Cc3cSTOjSfv1zkLo8nDe6XIwjbhS52rLCuJJBIK4sLrmUsHpuBrPQTiPrLGxTAp+&#10;ycEye3xIMdG25z1dD74UIYRdggoq79tESldUZNBNbEscuC/bGfQBdqXUHfYh3DTyOYpm0mDNoaHC&#10;lt4rKr4PF6Mgz3mz+ePV7hx//qz9tP7YvvSvSo2ehrcFCE+D/xff3blWMIvD/HAmHAGZ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bv/+xAAAANwAAAAPAAAAAAAAAAAA&#10;AAAAAKECAABkcnMvZG93bnJldi54bWxQSwUGAAAAAAQABAD5AAAAkgMAAAAA&#10;" strokecolor="#8a9a90 [3044]"/>
                        <v:line id="Straight Connector 611" o:spid="_x0000_s1078" style="position:absolute;visibility:visible;mso-wrap-style:square" from="27345,10783" to="28120,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lSUcUAAADcAAAADwAAAGRycy9kb3ducmV2LnhtbESPUWvCQBCE3wv9D8cWfKuXWAw2eooI&#10;gti+1PYHrLltEsztpXdbjf31XqHQx2FmvmEWq8F16kwhtp4N5OMMFHHlbcu1gY/37eMMVBRki51n&#10;MnClCKvl/d0CS+sv/Ebng9QqQTiWaKAR6UutY9WQwzj2PXHyPn1wKEmGWtuAlwR3nZ5kWaEdtpwW&#10;Guxp01B1Onw7A18vr7t4PXYTKaY/+1NYz57lKRozehjWc1BCg/yH/9o7a6DIc/g9k46AXt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clSUcUAAADcAAAADwAAAAAAAAAA&#10;AAAAAAChAgAAZHJzL2Rvd25yZXYueG1sUEsFBgAAAAAEAAQA+QAAAJMDAAAAAA==&#10;" strokecolor="#8a9a90 [3044]"/>
                        <v:shape id="Flowchart: Or 619" o:spid="_x0000_s1079" type="#_x0000_t124" style="position:absolute;left:36834;top:7591;width:1810;height:16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aqYcEA&#10;AADcAAAADwAAAGRycy9kb3ducmV2LnhtbESPQYvCMBSE7wv+h/AEL4umKoitRhFB8CRs9eLt0Tzb&#10;avNSkqj135sFweMwM98wy3VnGvEg52vLCsajBARxYXXNpYLTcTecg/ABWWNjmRS8yMN61ftZYqbt&#10;k//okYdSRAj7DBVUIbSZlL6oyKAf2ZY4ehfrDIYoXSm1w2eEm0ZOkmQmDdYcFypsaVtRccvvRgH6&#10;fdpdp4fL+ernfEhSR7+5U2rQ7zYLEIG68A1/2nutYDZO4f9MPAJy9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2qmHBAAAA3AAAAA8AAAAAAAAAAAAAAAAAmAIAAGRycy9kb3du&#10;cmV2LnhtbFBLBQYAAAAABAAEAPUAAACGAwAAAAA=&#10;" filled="f" strokecolor="#47524b [1604]" strokeweight="2pt"/>
                        <v:group id="Group 631" o:spid="_x0000_s1080" style="position:absolute;width:39938;height:6900" coordsize="39938,69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k44H8YAAADcAAAADwAAAGRycy9kb3ducmV2LnhtbESPzWrDMBCE74G+g9hC&#10;b4nsmoTgRgnBtKUHU4hTKL0t1sY2sVbGUv3z9lWgkOMwM98wu8NkWjFQ7xrLCuJVBIK4tLrhSsHX&#10;+W25BeE8ssbWMimYycFh/7DYYartyCcaCl+JAGGXooLa+y6V0pU1GXQr2xEH72J7gz7IvpK6xzHA&#10;TSufo2gjDTYcFmrsKKupvBa/RsH7iOMxiV+H/HrJ5p/z+vM7j0mpp8fp+ALC0+Tv4f/2h1awSWK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qTjgfxgAAANwA&#10;AAAPAAAAAAAAAAAAAAAAAKoCAABkcnMvZG93bnJldi54bWxQSwUGAAAAAAQABAD6AAAAnQMAAAAA&#10;">
                          <v:group id="Group 630" o:spid="_x0000_s1081" style="position:absolute;left:517;width:38153;height:6145" coordsize="38152,6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KdhMMAAADcAAAADwAAAGRycy9kb3ducmV2LnhtbERPTWvCQBC9F/wPywi9&#10;1U0qDSW6BhErPQShWhBvQ3ZMQrKzIbsm8d93D0KPj/e9zibTioF6V1tWEC8iEMSF1TWXCn7PX2+f&#10;IJxH1thaJgUPcpBtZi9rTLUd+YeGky9FCGGXooLK+y6V0hUVGXQL2xEH7mZ7gz7AvpS6xzGEm1a+&#10;R1EiDdYcGirsaFdR0ZzuRsFhxHG7jPdD3tx2j+v543jJY1LqdT5tVyA8Tf5f/HR/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Ap2EwwAAANwAAAAP&#10;AAAAAAAAAAAAAAAAAKoCAABkcnMvZG93bnJldi54bWxQSwUGAAAAAAQABAD6AAAAmgMAAAAA&#10;">
                            <v:line id="Straight Connector 315" o:spid="_x0000_s1082" style="position:absolute;visibility:visible;mso-wrap-style:square" from="0,3623" to="38152,6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91sQAAADcAAAADwAAAGRycy9kb3ducmV2LnhtbESPQWvCQBSE74X+h+UVvNWNNbUSXSUW&#10;hF6rUjw+si/ZtNm3YXc18d+7hUKPw8x8w6y3o+3ElXxoHSuYTTMQxJXTLTcKTsf98xJEiMgaO8ek&#10;4EYBtpvHhzUW2g38SddDbESCcChQgYmxL6QMlSGLYep64uTVzluMSfpGao9DgttOvmTZQlpsOS0Y&#10;7OndUPVzuFgF56/atzven4dvU5fleMnz3Vuu1ORpLFcgIo3xP/zX/tAK5rNX+D2TjoD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z73WxAAAANwAAAAPAAAAAAAAAAAA&#10;AAAAAKECAABkcnMvZG93bnJldi54bWxQSwUGAAAAAAQABAD5AAAAkgMAAAAA&#10;" strokecolor="#cc4933 [3045]"/>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23" o:spid="_x0000_s1083" type="#_x0000_t67" style="position:absolute;left:25361;width:3620;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7m8sQA&#10;AADcAAAADwAAAGRycy9kb3ducmV2LnhtbESPwWrDMBBE74H+g9hCb4ncOJjiRgmlECi9xekhuS3S&#10;1jK1Vq6kOG6/vgoEehxm5g2z3k6uFyOF2HlW8LgoQBBrbzpuFXwcdvMnEDEhG+w9k4IfirDd3M3W&#10;WBt/4T2NTWpFhnCsUYFNaailjNqSw7jwA3H2Pn1wmLIMrTQBLxnuerksiko67DgvWBzo1ZL+as5O&#10;wUlPobSjHMtT+G7a/fux+tUrpR7up5dnEImm9B++td+MgmpZwvVMPg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O5vLEAAAA3AAAAA8AAAAAAAAAAAAAAAAAmAIAAGRycy9k&#10;b3ducmV2LnhtbFBLBQYAAAAABAAEAPUAAACJAwAAAAA=&#10;" adj="13050" filled="f" strokecolor="#6b261b [1605]" strokeweight="2pt"/>
                          </v:group>
                          <v:shape id="Flowchart: Or 317" o:spid="_x0000_s1084" type="#_x0000_t124" style="position:absolute;top:2932;width:1809;height:1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s4DMMA&#10;AADcAAAADwAAAGRycy9kb3ducmV2LnhtbESPS4sCMRCE74L/IfSCF1kzKviYnSgiCJ6End2Lt2bS&#10;zmMnnSGJOv57Iyx4LKrqKyrb9qYVN3K+tqxgOklAEBdW11wq+P05fK5A+ICssbVMCh7kYbsZDjJM&#10;tb3zN93yUIoIYZ+igiqELpXSFxUZ9BPbEUfvYp3BEKUrpXZ4j3DTylmSLKTBmuNChR3tKyr+8qtR&#10;gP647pv56XJu/IpPydrROHdKjT763ReIQH14h//bR61gPl3C60w8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s4DMMAAADcAAAADwAAAAAAAAAAAAAAAACYAgAAZHJzL2Rv&#10;d25yZXYueG1sUEsFBgAAAAAEAAQA9QAAAIgDAAAAAA==&#10;" filled="f" strokecolor="#47524b [1604]" strokeweight="2pt"/>
                          <v:shape id="Flowchart: Or 318" o:spid="_x0000_s1085" type="#_x0000_t124" style="position:absolute;left:38128;top:5262;width:1810;height:16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Ssfr0A&#10;AADcAAAADwAAAGRycy9kb3ducmV2LnhtbERPvQrCMBDeBd8hnOAimqogWo0iguAkWF3cjuZsq82l&#10;JFHr25tBcPz4/leb1tTiRc5XlhWMRwkI4tzqigsFl/N+OAfhA7LG2jIp+JCHzbrbWWGq7ZtP9MpC&#10;IWII+xQVlCE0qZQ+L8mgH9mGOHI36wyGCF0htcN3DDe1nCTJTBqsODaU2NCupPyRPY0C9IdFe58e&#10;b9e7n/MxWTgaZE6pfq/dLkEEasNf/HMftILpOK6NZ+IRkO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VSsfr0AAADcAAAADwAAAAAAAAAAAAAAAACYAgAAZHJzL2Rvd25yZXYu&#10;eG1sUEsFBgAAAAAEAAQA9QAAAIIDAAAAAA==&#10;" filled="f" strokecolor="#47524b [1604]" strokeweight="2pt"/>
                        </v:group>
                      </v:group>
                      <v:shape id="Text Box 626" o:spid="_x0000_s1086" type="#_x0000_t202" style="position:absolute;left:39327;top:2838;width:6642;height:2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NuxsUA&#10;AADcAAAADwAAAGRycy9kb3ducmV2LnhtbESPQWvCQBSE70L/w/IKvenG0IYSXYMtLUiph6qgx0f2&#10;mYRk36a7q6b/visIHoeZ+YaZF4PpxJmcbywrmE4SEMSl1Q1XCnbbz/ErCB+QNXaWScEfeSgWD6M5&#10;5tpe+IfOm1CJCGGfo4I6hD6X0pc1GfQT2xNH72idwRClq6R2eIlw08k0STJpsOG4UGNP7zWV7eZk&#10;ImVdyt9vs3852ebjrV2lz+4rPSj19DgsZyACDeEevrVXWkGWZnA9E4+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27GxQAAANwAAAAPAAAAAAAAAAAAAAAAAJgCAABkcnMv&#10;ZG93bnJldi54bWxQSwUGAAAAAAQABAD1AAAAigMAAAAA&#10;" filled="f" strokecolor="white [3212]" strokeweight=".5pt">
                        <v:textbox style="mso-fit-shape-to-text:t" inset="0,0,0,0">
                          <w:txbxContent>
                            <w:p w14:paraId="15FE203C" w14:textId="77777777" w:rsidR="004219EC" w:rsidRDefault="004219EC" w:rsidP="00C0772F">
                              <w:r>
                                <w:t>Node 4</w:t>
                              </w:r>
                            </w:p>
                          </w:txbxContent>
                        </v:textbox>
                      </v:shape>
                      <v:shape id="Text Box 627" o:spid="_x0000_s1087" type="#_x0000_t202" style="position:absolute;left:39327;top:8086;width:6642;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eoLMQA&#10;AADcAAAADwAAAGRycy9kb3ducmV2LnhtbESPQWvCQBCF74X+h2UK3uqmHlRSVxFpRfRkFOlxyE6y&#10;abOzIbuN0V/vCoLHx5v3vXmzRW9r0VHrK8cKPoYJCOLc6YpLBcfD9/sUhA/IGmvHpOBCHhbz15cZ&#10;ptqdeU9dFkoRIexTVGBCaFIpfW7Ioh+6hjh6hWsthijbUuoWzxFuazlKkrG0WHFsMNjQylD+l/3b&#10;+MZpl9j1tTA/douFz8yhW3/9KjV465efIAL14Xn8SG+0gvFoAvcxkQB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HqCzEAAAA3AAAAA8AAAAAAAAAAAAAAAAAmAIAAGRycy9k&#10;b3ducmV2LnhtbFBLBQYAAAAABAAEAPUAAACJAwAAAAA=&#10;" filled="f" stroked="f" strokeweight=".5pt">
                        <v:textbox style="mso-fit-shape-to-text:t" inset="0,0,0,0">
                          <w:txbxContent>
                            <w:p w14:paraId="6FE693C0" w14:textId="77777777" w:rsidR="004219EC" w:rsidRDefault="004219EC" w:rsidP="00C0772F">
                              <w:r>
                                <w:t>Node 3</w:t>
                              </w:r>
                            </w:p>
                          </w:txbxContent>
                        </v:textbox>
                      </v:shape>
                    </v:group>
                  </v:group>
                  <v:group id="Group 635" o:spid="_x0000_s1088" style="position:absolute;left:28933;top:5262;width:10911;height:3873" coordorigin="-137" coordsize="10911,38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shape id="Straight Arrow Connector 628" o:spid="_x0000_s1089" type="#_x0000_t32" style="position:absolute;width:0;height:38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paEcEAAADcAAAADwAAAGRycy9kb3ducmV2LnhtbERPTWvCQBC9F/oflhG81U2ktZK6SisV&#10;eunBWHoesmMSkp1Nd1eN/945FDw+3vdqM7penSnE1rOBfJaBIq68bbk28HPYPS1BxYRssfdMBq4U&#10;YbN+fFhhYf2F93QuU60khGOBBpqUhkLrWDXkMM78QCzc0QeHSWCotQ14kXDX63mWLbTDlqWhwYG2&#10;DVVdeXJS0uXLl/L7I+T9s01/3euntb+dMdPJ+P4GKtGY7uJ/95c1sJjLWjkjR0Cv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mloRwQAAANwAAAAPAAAAAAAAAAAAAAAA&#10;AKECAABkcnMvZG93bnJldi54bWxQSwUGAAAAAAQABAD5AAAAjwMAAAAA&#10;" strokecolor="black [3200]" strokeweight="2pt">
                      <v:stroke endarrow="open"/>
                    </v:shape>
                    <v:shape id="Straight Arrow Connector 629" o:spid="_x0000_s1090" type="#_x0000_t32" style="position:absolute;left:-137;top:128;width:10910;height:7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b/isQAAADcAAAADwAAAGRycy9kb3ducmV2LnhtbESPzWrCQBSF94W+w3AL7nQSUWvTTESL&#10;QjcuTEvXl8xtEpK5k85MNb59RxC6PJyfj5NvRtOLMznfWlaQzhIQxJXVLdcKPj8O0zUIH5A19pZJ&#10;wZU8bIrHhxwzbS98onMZahFH2GeooAlhyKT0VUMG/cwOxNH7ts5giNLVUju8xHHTy3mSrKTBliOh&#10;wYHeGqq68tdESJeul+Vx59J+ocNP97zX+qtTavI0bl9BBBrDf/jeftcKVvMXuJ2JR0A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1v+KxAAAANwAAAAPAAAAAAAAAAAA&#10;AAAAAKECAABkcnMvZG93bnJldi54bWxQSwUGAAAAAAQABAD5AAAAkgMAAAAA&#10;" strokecolor="black [3200]" strokeweight="2pt">
                      <v:stroke endarrow="open"/>
                    </v:shape>
                  </v:group>
                </v:group>
                <w10:anchorlock/>
              </v:group>
            </w:pict>
          </mc:Fallback>
        </mc:AlternateContent>
      </w:r>
    </w:p>
    <w:p w14:paraId="0E196242" w14:textId="77777777" w:rsidR="0054418F" w:rsidRPr="00885596" w:rsidRDefault="00E96D70" w:rsidP="00885596">
      <w:pPr>
        <w:pStyle w:val="Caption"/>
      </w:pPr>
      <w:bookmarkStart w:id="123" w:name="_Toc374994713"/>
      <w:bookmarkStart w:id="124" w:name="_Toc375047296"/>
      <w:bookmarkStart w:id="125" w:name="_Toc375131330"/>
      <w:bookmarkStart w:id="126" w:name="_Toc375132748"/>
      <w:r w:rsidRPr="00885596">
        <w:t xml:space="preserve">Abbildung </w:t>
      </w:r>
      <w:fldSimple w:instr=" SEQ Abbildung \* ARABIC ">
        <w:r w:rsidR="006B5FC1" w:rsidRPr="00885596">
          <w:t>27</w:t>
        </w:r>
      </w:fldSimple>
      <w:r w:rsidRPr="00885596">
        <w:t xml:space="preserve"> - Darstellung nächstes Strassensegment finden</w:t>
      </w:r>
      <w:bookmarkEnd w:id="123"/>
      <w:bookmarkEnd w:id="124"/>
      <w:bookmarkEnd w:id="125"/>
      <w:bookmarkEnd w:id="126"/>
    </w:p>
    <w:p w14:paraId="7EDB4215" w14:textId="77777777" w:rsidR="0054418F" w:rsidRPr="00423D5F" w:rsidRDefault="00CE7EB2" w:rsidP="00C0772F">
      <w:r w:rsidRPr="00423D5F">
        <w:t>Deshalb wurde eine Berechnung zum nächsten Segment angestellt. Hierbei werden alle Segmente der umliegenden Strassen mit dem aktuellen Standort folgenderweise verglichen:</w:t>
      </w:r>
    </w:p>
    <w:p w14:paraId="3C83241A" w14:textId="77777777" w:rsidR="00D27E22" w:rsidRPr="00423D5F" w:rsidRDefault="00E96D70" w:rsidP="00C0772F">
      <w:r w:rsidRPr="00423D5F">
        <w:rPr>
          <w:u w:val="single"/>
        </w:rPr>
        <w:t>Gegeben</w:t>
      </w:r>
      <w:r w:rsidRPr="00423D5F">
        <w:t>: Punkt p mit x und y Koordinate, Start- und Endpunkt (w und v) des Segments mit x und y Koordinaten</w:t>
      </w:r>
      <w:r w:rsidR="00D27E22" w:rsidRPr="00423D5F">
        <w:t>.</w:t>
      </w:r>
    </w:p>
    <w:p w14:paraId="0E0CD8AF" w14:textId="77777777" w:rsidR="00E96D70" w:rsidRPr="00423D5F" w:rsidRDefault="00E96D70" w:rsidP="00C0772F">
      <w:r w:rsidRPr="00423D5F">
        <w:rPr>
          <w:u w:val="single"/>
        </w:rPr>
        <w:t>Gesucht</w:t>
      </w:r>
      <w:r w:rsidRPr="00423D5F">
        <w:t>: Abstand von p zur Linie zwischen v und w</w:t>
      </w:r>
      <w:r w:rsidR="00D27E22" w:rsidRPr="00423D5F">
        <w:t>.</w:t>
      </w:r>
    </w:p>
    <w:p w14:paraId="6A281E51" w14:textId="77777777" w:rsidR="00D27E22" w:rsidRPr="00423D5F" w:rsidRDefault="00E96D70" w:rsidP="00C0772F">
      <w:r w:rsidRPr="00423D5F">
        <w:t>Als erstes wird die Distanz</w:t>
      </w:r>
      <w:r w:rsidR="00D27E22" w:rsidRPr="00423D5F">
        <w:t xml:space="preserve"> im Quadrat</w:t>
      </w:r>
      <w:r w:rsidRPr="00423D5F">
        <w:t xml:space="preserve"> zwischen v und w berechnet: </w:t>
      </w:r>
    </w:p>
    <w:p w14:paraId="201FF2A1" w14:textId="77777777" w:rsidR="00D27E22" w:rsidRPr="00423D5F" w:rsidRDefault="00D27E22" w:rsidP="00C0772F">
      <w:r w:rsidRPr="00423D5F">
        <w:lastRenderedPageBreak/>
        <w:t>L2 = (</w:t>
      </w:r>
      <w:proofErr w:type="spellStart"/>
      <w:r w:rsidRPr="00423D5F">
        <w:t>v.x</w:t>
      </w:r>
      <w:proofErr w:type="spellEnd"/>
      <w:r w:rsidRPr="00423D5F">
        <w:t xml:space="preserve"> – </w:t>
      </w:r>
      <w:proofErr w:type="spellStart"/>
      <w:r w:rsidRPr="00423D5F">
        <w:t>w.x</w:t>
      </w:r>
      <w:proofErr w:type="spellEnd"/>
      <w:r w:rsidRPr="00423D5F">
        <w:t>)</w:t>
      </w:r>
      <w:r w:rsidRPr="00423D5F">
        <w:rPr>
          <w:vertAlign w:val="superscript"/>
        </w:rPr>
        <w:t xml:space="preserve">2 </w:t>
      </w:r>
      <w:r w:rsidRPr="00423D5F">
        <w:t>+ (</w:t>
      </w:r>
      <w:proofErr w:type="spellStart"/>
      <w:r w:rsidRPr="00423D5F">
        <w:t>v.y</w:t>
      </w:r>
      <w:proofErr w:type="spellEnd"/>
      <w:r w:rsidRPr="00423D5F">
        <w:t xml:space="preserve"> - </w:t>
      </w:r>
      <w:proofErr w:type="spellStart"/>
      <w:r w:rsidRPr="00423D5F">
        <w:t>w.y</w:t>
      </w:r>
      <w:proofErr w:type="spellEnd"/>
      <w:r w:rsidRPr="00423D5F">
        <w:t>)</w:t>
      </w:r>
      <w:r w:rsidRPr="00423D5F">
        <w:rPr>
          <w:vertAlign w:val="superscript"/>
        </w:rPr>
        <w:t xml:space="preserve">2 </w:t>
      </w:r>
      <w:r w:rsidRPr="00423D5F">
        <w:t xml:space="preserve">   </w:t>
      </w:r>
    </w:p>
    <w:p w14:paraId="04ABBEDE" w14:textId="77777777" w:rsidR="00D27E22" w:rsidRPr="00423D5F" w:rsidRDefault="00D27E22" w:rsidP="00C0772F">
      <w:r w:rsidRPr="00423D5F">
        <w:t>Falls L2 = 0 ist, dann ist die Distanz gleich dem Abstand zum Startpunkt im Quadrat. Sonst wird  folgendes berechnet:</w:t>
      </w:r>
    </w:p>
    <w:p w14:paraId="4BC5FCDA" w14:textId="77777777" w:rsidR="00D27E22" w:rsidRPr="00423D5F" w:rsidRDefault="00D27E22" w:rsidP="00C0772F">
      <w:r w:rsidRPr="00423D5F">
        <w:t>T = ((</w:t>
      </w:r>
      <w:proofErr w:type="spellStart"/>
      <w:r w:rsidRPr="00423D5F">
        <w:t>p.x</w:t>
      </w:r>
      <w:proofErr w:type="spellEnd"/>
      <w:r w:rsidRPr="00423D5F">
        <w:t xml:space="preserve"> - </w:t>
      </w:r>
      <w:proofErr w:type="spellStart"/>
      <w:r w:rsidRPr="00423D5F">
        <w:t>v.x</w:t>
      </w:r>
      <w:proofErr w:type="spellEnd"/>
      <w:r w:rsidRPr="00423D5F">
        <w:t>) * (</w:t>
      </w:r>
      <w:proofErr w:type="spellStart"/>
      <w:r w:rsidRPr="00423D5F">
        <w:t>w.x</w:t>
      </w:r>
      <w:proofErr w:type="spellEnd"/>
      <w:r w:rsidRPr="00423D5F">
        <w:t xml:space="preserve"> - </w:t>
      </w:r>
      <w:proofErr w:type="spellStart"/>
      <w:r w:rsidRPr="00423D5F">
        <w:t>v.x</w:t>
      </w:r>
      <w:proofErr w:type="spellEnd"/>
      <w:r w:rsidRPr="00423D5F">
        <w:t>) + (</w:t>
      </w:r>
      <w:proofErr w:type="spellStart"/>
      <w:r w:rsidRPr="00423D5F">
        <w:t>p.y</w:t>
      </w:r>
      <w:proofErr w:type="spellEnd"/>
      <w:r w:rsidRPr="00423D5F">
        <w:t xml:space="preserve"> - </w:t>
      </w:r>
      <w:proofErr w:type="spellStart"/>
      <w:r w:rsidRPr="00423D5F">
        <w:t>v.y</w:t>
      </w:r>
      <w:proofErr w:type="spellEnd"/>
      <w:r w:rsidRPr="00423D5F">
        <w:t>) * (</w:t>
      </w:r>
      <w:proofErr w:type="spellStart"/>
      <w:r w:rsidRPr="00423D5F">
        <w:t>w.y</w:t>
      </w:r>
      <w:proofErr w:type="spellEnd"/>
      <w:r w:rsidRPr="00423D5F">
        <w:t xml:space="preserve"> - </w:t>
      </w:r>
      <w:proofErr w:type="spellStart"/>
      <w:r w:rsidRPr="00423D5F">
        <w:t>v.y</w:t>
      </w:r>
      <w:proofErr w:type="spellEnd"/>
      <w:r w:rsidRPr="00423D5F">
        <w:t>)) / L2;</w:t>
      </w:r>
    </w:p>
    <w:p w14:paraId="05820580" w14:textId="77777777" w:rsidR="00D27E22" w:rsidRPr="00423D5F" w:rsidRDefault="00DB0151" w:rsidP="00C0772F">
      <w:r w:rsidRPr="00423D5F">
        <w:t>Falls T</w:t>
      </w:r>
      <w:r w:rsidR="00D27E22" w:rsidRPr="00423D5F">
        <w:t xml:space="preserve"> nun kleiner als 0 ist, ist das Resultat gleich der Distanz im Quadrat zwischen p und v. </w:t>
      </w:r>
      <w:r w:rsidRPr="00423D5F">
        <w:t>Falls T</w:t>
      </w:r>
      <w:r w:rsidR="00D27E22" w:rsidRPr="00423D5F">
        <w:t xml:space="preserve"> grösser als 1 ist, ist das Resultat gleich der Distanz im Quadrat zwischen p und w. </w:t>
      </w:r>
    </w:p>
    <w:p w14:paraId="6819ABDB" w14:textId="77777777" w:rsidR="00DB0151" w:rsidRPr="00423D5F" w:rsidRDefault="00D27E22" w:rsidP="00C0772F">
      <w:r w:rsidRPr="00423D5F">
        <w:t xml:space="preserve">Für alle Werte von T zwischen 0 und 1 ist das Resultat die Distanz im </w:t>
      </w:r>
    </w:p>
    <w:p w14:paraId="3BE2DEC7" w14:textId="77777777" w:rsidR="00280A89" w:rsidRPr="00423D5F" w:rsidRDefault="00D27E22" w:rsidP="00C0772F">
      <w:r w:rsidRPr="00423D5F">
        <w:t>Quadrat von:</w:t>
      </w:r>
    </w:p>
    <w:p w14:paraId="0989598E" w14:textId="77777777" w:rsidR="00DB0151" w:rsidRPr="00423D5F" w:rsidRDefault="00280A89" w:rsidP="00C0772F">
      <w:r w:rsidRPr="00423D5F">
        <w:t>p, zu einem neuem Punkt mit x: (</w:t>
      </w:r>
      <w:proofErr w:type="spellStart"/>
      <w:r w:rsidRPr="00423D5F">
        <w:t>v.x</w:t>
      </w:r>
      <w:proofErr w:type="spellEnd"/>
      <w:r w:rsidRPr="00423D5F">
        <w:t xml:space="preserve"> + t * (</w:t>
      </w:r>
      <w:proofErr w:type="spellStart"/>
      <w:r w:rsidRPr="00423D5F">
        <w:t>w.x</w:t>
      </w:r>
      <w:proofErr w:type="spellEnd"/>
      <w:r w:rsidRPr="00423D5F">
        <w:t xml:space="preserve"> - </w:t>
      </w:r>
      <w:proofErr w:type="spellStart"/>
      <w:r w:rsidRPr="00423D5F">
        <w:t>v.x</w:t>
      </w:r>
      <w:proofErr w:type="spellEnd"/>
      <w:r w:rsidRPr="00423D5F">
        <w:t xml:space="preserve">)) und </w:t>
      </w:r>
    </w:p>
    <w:p w14:paraId="753D4738" w14:textId="77777777" w:rsidR="00D27E22" w:rsidRPr="00423D5F" w:rsidRDefault="00280A89" w:rsidP="00C0772F">
      <w:r w:rsidRPr="00423D5F">
        <w:t xml:space="preserve">y: </w:t>
      </w:r>
      <w:r w:rsidR="00DB0151" w:rsidRPr="00423D5F">
        <w:t>(</w:t>
      </w:r>
      <w:proofErr w:type="spellStart"/>
      <w:r w:rsidRPr="00423D5F">
        <w:t>v.y</w:t>
      </w:r>
      <w:proofErr w:type="spellEnd"/>
      <w:r w:rsidRPr="00423D5F">
        <w:t xml:space="preserve"> + t * (</w:t>
      </w:r>
      <w:proofErr w:type="spellStart"/>
      <w:r w:rsidRPr="00423D5F">
        <w:t>w.y</w:t>
      </w:r>
      <w:proofErr w:type="spellEnd"/>
      <w:r w:rsidRPr="00423D5F">
        <w:t xml:space="preserve"> - </w:t>
      </w:r>
      <w:proofErr w:type="spellStart"/>
      <w:r w:rsidRPr="00423D5F">
        <w:t>v.y</w:t>
      </w:r>
      <w:proofErr w:type="spellEnd"/>
      <w:r w:rsidRPr="00423D5F">
        <w:t>)</w:t>
      </w:r>
      <w:r w:rsidR="00DB0151" w:rsidRPr="00423D5F">
        <w:t>)</w:t>
      </w:r>
    </w:p>
    <w:p w14:paraId="4AE216BF" w14:textId="77777777" w:rsidR="001E04DB" w:rsidRPr="00423D5F" w:rsidRDefault="001E04DB" w:rsidP="00C0772F"/>
    <w:p w14:paraId="5E8F6A56" w14:textId="77777777" w:rsidR="001E04DB" w:rsidRPr="00423D5F" w:rsidRDefault="00280A89" w:rsidP="00C0772F">
      <w:r w:rsidRPr="00423D5F">
        <w:t>Um nun den Abstand zum Segment zu erhalten wird die Wurzel des anhand der obigen Formel berechneten Resultats genommen.</w:t>
      </w:r>
    </w:p>
    <w:p w14:paraId="76131A29" w14:textId="77777777" w:rsidR="00725359" w:rsidRPr="00423D5F" w:rsidRDefault="00725359" w:rsidP="00C0772F">
      <w:pPr>
        <w:pStyle w:val="Heading4"/>
      </w:pPr>
      <w:r w:rsidRPr="00423D5F">
        <w:t>Berechnung der Ausgabe für POIs in einem Radius</w:t>
      </w:r>
    </w:p>
    <w:p w14:paraId="7CA0783E" w14:textId="0CF7B16B" w:rsidR="00E75DFA" w:rsidRPr="00423D5F" w:rsidRDefault="005E3E20" w:rsidP="00C0772F">
      <w:r w:rsidRPr="00423D5F">
        <w:t xml:space="preserve">Für </w:t>
      </w:r>
      <w:r w:rsidR="00362444" w:rsidRPr="00423D5F">
        <w:t>das Auffinden</w:t>
      </w:r>
      <w:r w:rsidRPr="00423D5F">
        <w:t xml:space="preserve"> der POIs wird der eingestellte Umkreisradius verwendet. </w:t>
      </w:r>
      <w:r w:rsidR="00E071C3" w:rsidRPr="00423D5F">
        <w:t xml:space="preserve">Es wird eine </w:t>
      </w:r>
      <w:r w:rsidRPr="00423D5F">
        <w:t xml:space="preserve">Bounding Box </w:t>
      </w:r>
      <w:r w:rsidR="00E071C3" w:rsidRPr="00423D5F">
        <w:t xml:space="preserve">genutzt, </w:t>
      </w:r>
      <w:r w:rsidR="00601108" w:rsidRPr="00423D5F">
        <w:t>der</w:t>
      </w:r>
      <w:r w:rsidR="00E071C3" w:rsidRPr="00423D5F">
        <w:t xml:space="preserve"> </w:t>
      </w:r>
      <w:r w:rsidR="00E70B3F" w:rsidRPr="00423D5F">
        <w:t xml:space="preserve">ein berechneter </w:t>
      </w:r>
      <w:r w:rsidR="00E071C3" w:rsidRPr="00423D5F">
        <w:t>Radius</w:t>
      </w:r>
      <w:r w:rsidR="006B7DE8" w:rsidRPr="00423D5F">
        <w:t xml:space="preserve"> </w:t>
      </w:r>
      <w:r w:rsidR="00E70B3F" w:rsidRPr="00423D5F">
        <w:t xml:space="preserve">in Form eines Pythagoras mit dem Umkreisradius als Katheten </w:t>
      </w:r>
      <w:r w:rsidR="00601108" w:rsidRPr="00423D5F">
        <w:t>überg</w:t>
      </w:r>
      <w:r w:rsidR="00E071C3" w:rsidRPr="00423D5F">
        <w:t xml:space="preserve">eben wird. </w:t>
      </w:r>
      <w:r w:rsidR="00601108" w:rsidRPr="00423D5F">
        <w:t xml:space="preserve">Die </w:t>
      </w:r>
      <w:r w:rsidR="00E70B3F" w:rsidRPr="00423D5F">
        <w:t>Berechnung mit dem Radius</w:t>
      </w:r>
      <w:r w:rsidR="00601108" w:rsidRPr="00423D5F">
        <w:t xml:space="preserve"> rührt daher, dass die Bounding Box ein Viereck da</w:t>
      </w:r>
      <w:r w:rsidR="00601108" w:rsidRPr="00423D5F">
        <w:t>r</w:t>
      </w:r>
      <w:r w:rsidR="00601108" w:rsidRPr="00423D5F">
        <w:t>stellt, das den eigenen Radius nur bis zu einer Ecke nimmt. Dadurch wäre sie längs und/oder quer zu schmal für die Umkreissuche (</w:t>
      </w:r>
      <w:r w:rsidR="00E70B3F" w:rsidRPr="00423D5F">
        <w:t>vergleiche</w:t>
      </w:r>
      <w:r w:rsidR="00601108" w:rsidRPr="00423D5F">
        <w:t xml:space="preserve"> Abbildung 30</w:t>
      </w:r>
      <w:r w:rsidR="00E70B3F" w:rsidRPr="00423D5F">
        <w:t xml:space="preserve"> links</w:t>
      </w:r>
      <w:r w:rsidR="00601108" w:rsidRPr="00423D5F">
        <w:t xml:space="preserve">). </w:t>
      </w:r>
      <w:r w:rsidR="00E071C3" w:rsidRPr="00423D5F">
        <w:t xml:space="preserve">In dieser Bounding Box </w:t>
      </w:r>
      <w:r w:rsidR="00601108" w:rsidRPr="00423D5F">
        <w:t>werden</w:t>
      </w:r>
      <w:r w:rsidR="00E071C3" w:rsidRPr="00423D5F">
        <w:t xml:space="preserve"> nun mittels </w:t>
      </w:r>
      <w:r w:rsidR="00B961C7" w:rsidRPr="00423D5F">
        <w:t>Overpass</w:t>
      </w:r>
      <w:r w:rsidR="00E071C3" w:rsidRPr="00423D5F">
        <w:t>-Abfragen</w:t>
      </w:r>
      <w:r w:rsidR="00B961C7" w:rsidRPr="00423D5F">
        <w:t xml:space="preserve"> </w:t>
      </w:r>
      <w:r w:rsidR="00E071C3" w:rsidRPr="00423D5F">
        <w:t>die verschiedenen POIs gesucht</w:t>
      </w:r>
      <w:r w:rsidR="00B961C7" w:rsidRPr="00423D5F">
        <w:t>. Die Resultate werden dann auf die Entfernung geprüft und in die Ausgabe eingetragen.</w:t>
      </w:r>
    </w:p>
    <w:p w14:paraId="19863780" w14:textId="77777777" w:rsidR="00E70B3F" w:rsidRPr="00423D5F" w:rsidRDefault="00E70B3F" w:rsidP="00C0772F"/>
    <w:p w14:paraId="18DA0DAB" w14:textId="6E94C446" w:rsidR="00E071C3" w:rsidRPr="00423D5F" w:rsidRDefault="00E70B3F" w:rsidP="00C0772F">
      <w:r w:rsidRPr="00423D5F">
        <w:rPr>
          <w:noProof/>
          <w:lang w:eastAsia="de-CH"/>
        </w:rPr>
        <mc:AlternateContent>
          <mc:Choice Requires="wpg">
            <w:drawing>
              <wp:inline distT="0" distB="0" distL="0" distR="0" wp14:anchorId="1F5A61EB" wp14:editId="696B255F">
                <wp:extent cx="1365250" cy="1365745"/>
                <wp:effectExtent l="0" t="0" r="25400" b="63500"/>
                <wp:docPr id="314" name="Gruppieren 56"/>
                <wp:cNvGraphicFramePr/>
                <a:graphic xmlns:a="http://schemas.openxmlformats.org/drawingml/2006/main">
                  <a:graphicData uri="http://schemas.microsoft.com/office/word/2010/wordprocessingGroup">
                    <wpg:wgp>
                      <wpg:cNvGrpSpPr/>
                      <wpg:grpSpPr>
                        <a:xfrm>
                          <a:off x="0" y="0"/>
                          <a:ext cx="1365250" cy="1365745"/>
                          <a:chOff x="0" y="0"/>
                          <a:chExt cx="1365250" cy="1365745"/>
                        </a:xfrm>
                      </wpg:grpSpPr>
                      <wps:wsp>
                        <wps:cNvPr id="384" name="Gerade Verbindung mit Pfeil 14"/>
                        <wps:cNvCnPr/>
                        <wps:spPr>
                          <a:xfrm>
                            <a:off x="676893" y="724395"/>
                            <a:ext cx="0" cy="64135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g:grpSp>
                        <wpg:cNvPr id="385" name="Group 385"/>
                        <wpg:cNvGrpSpPr/>
                        <wpg:grpSpPr>
                          <a:xfrm>
                            <a:off x="0" y="0"/>
                            <a:ext cx="1365250" cy="1365250"/>
                            <a:chOff x="0" y="0"/>
                            <a:chExt cx="1365250" cy="1365250"/>
                          </a:xfrm>
                        </wpg:grpSpPr>
                        <wpg:grpSp>
                          <wpg:cNvPr id="386" name="Group 386"/>
                          <wpg:cNvGrpSpPr/>
                          <wpg:grpSpPr>
                            <a:xfrm>
                              <a:off x="0" y="0"/>
                              <a:ext cx="1365250" cy="1365250"/>
                              <a:chOff x="0" y="0"/>
                              <a:chExt cx="1365250" cy="1365250"/>
                            </a:xfrm>
                          </wpg:grpSpPr>
                          <wps:wsp>
                            <wps:cNvPr id="387" name="Oval 387"/>
                            <wps:cNvSpPr/>
                            <wps:spPr>
                              <a:xfrm>
                                <a:off x="0" y="0"/>
                                <a:ext cx="1365250" cy="1365250"/>
                              </a:xfrm>
                              <a:prstGeom prst="ellipse">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Rectangle 388"/>
                            <wps:cNvSpPr/>
                            <wps:spPr>
                              <a:xfrm>
                                <a:off x="190005" y="261257"/>
                                <a:ext cx="996950" cy="890270"/>
                              </a:xfrm>
                              <a:prstGeom prst="rect">
                                <a:avLst/>
                              </a:prstGeom>
                              <a:solidFill>
                                <a:schemeClr val="accent2">
                                  <a:alpha val="40000"/>
                                </a:scheme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89" name="Straight Arrow Connector 389"/>
                          <wps:cNvCnPr/>
                          <wps:spPr>
                            <a:xfrm flipH="1">
                              <a:off x="190005" y="688769"/>
                              <a:ext cx="486889" cy="462758"/>
                            </a:xfrm>
                            <a:prstGeom prst="straightConnector1">
                              <a:avLst/>
                            </a:prstGeom>
                            <a:ln w="1905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Gruppieren 56" o:spid="_x0000_s1026" style="width:107.5pt;height:107.55pt;mso-position-horizontal-relative:char;mso-position-vertical-relative:line" coordsize="13652,13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">
                <v:shape id="Gerade Verbindung mit Pfeil 14" o:spid="_x0000_s1027" type="#_x0000_t32" style="position:absolute;left:6768;top:7243;width:0;height:64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aIZMcAAADcAAAADwAAAGRycy9kb3ducmV2LnhtbESPT2vCQBTE70K/w/IKXqRu/INImo20&#10;iljqSSu0x0f2NRuSfRuyq6Z++m6h4HGYmd8w2aq3jbhQ5yvHCibjBARx4XTFpYLTx/ZpCcIHZI2N&#10;Y1LwQx5W+cMgw1S7Kx/ocgyliBD2KSowIbSplL4wZNGPXUscvW/XWQxRdqXUHV4j3DZymiQLabHi&#10;uGCwpbWhoj6erYLF+/r09XnbmHK/k7fRKKlfjauVGj72L88gAvXhHv5vv2kFs+Uc/s7EIy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VohkxwAAANwAAAAPAAAAAAAA&#10;AAAAAAAAAKECAABkcnMvZG93bnJldi54bWxQSwUGAAAAAAQABAD5AAAAlQMAAAAA&#10;" strokecolor="#c00000">
                  <v:stroke endarrow="open"/>
                </v:shape>
                <v:group id="Group 385" o:spid="_x0000_s1028" style="position:absolute;width:13652;height:13652" coordsize="13652,13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6RUf8QAAADcAAAADwAAAGRycy9kb3ducmV2LnhtbESPQYvCMBSE74L/ITzB&#10;m6ZVXKQaRURlD7KwdWHx9miebbF5KU1s67/fLAgeh5n5hllve1OJlhpXWlYQTyMQxJnVJecKfi7H&#10;yRKE88gaK8uk4EkOtpvhYI2Jth1/U5v6XAQIuwQVFN7XiZQuK8igm9qaOHg32xj0QTa51A12AW4q&#10;OYuiD2mw5LBQYE37grJ7+jAKTh12u3l8aM/32/55vSy+fs8xKTUe9bsVCE+9f4df7U+tYL5cwP+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6RUf8QAAADcAAAA&#10;DwAAAAAAAAAAAAAAAACqAgAAZHJzL2Rvd25yZXYueG1sUEsFBgAAAAAEAAQA+gAAAJsDAAAAAA==&#10;">
                  <v:group id="Group 386" o:spid="_x0000_s1029" style="position:absolute;width:13652;height:13652" coordsize="13652,13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3bKCMQAAADcAAAA&#10;DwAAAAAAAAAAAAAAAACqAgAAZHJzL2Rvd25yZXYueG1sUEsFBgAAAAAEAAQA+gAAAJsDAAAAAA==&#10;">
                    <v:oval id="Oval 387" o:spid="_x0000_s1030" style="position:absolute;width:13652;height:136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ks38UA&#10;AADcAAAADwAAAGRycy9kb3ducmV2LnhtbESP0WrCQBRE3wv+w3KFvtWNEdoQXUVLLb5YqPoB1+w1&#10;CWbvht01if16t1Do4zAzZ5jFajCN6Mj52rKC6SQBQVxYXXOp4HTcvmQgfEDW2FgmBXfysFqOnhaY&#10;a9vzN3WHUIoIYZ+jgiqENpfSFxUZ9BPbEkfvYp3BEKUrpXbYR7hpZJokr9JgzXGhwpbeKyquh5tR&#10;8NkdP2aJ25n0Z2j7/eacpV/3Qqnn8bCegwg0hP/wX3unFcyyN/g9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mSzfxQAAANwAAAAPAAAAAAAAAAAAAAAAAJgCAABkcnMv&#10;ZG93bnJldi54bWxQSwUGAAAAAAQABAD1AAAAigMAAAAA&#10;" fillcolor="#93a299 [3204]" strokecolor="#47524b [1604]" strokeweight="2pt">
                      <v:fill opacity="19789f"/>
                    </v:oval>
                    <v:rect id="Rectangle 388" o:spid="_x0000_s1031" style="position:absolute;left:1900;top:2612;width:9969;height:89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cgMAA&#10;AADcAAAADwAAAGRycy9kb3ducmV2LnhtbERPy4rCMBTdC/5DuII7TX0gpWMUHwgKKmrnAy7NnbZM&#10;c1OaqPXvzUJweTjv+bI1lXhQ40rLCkbDCARxZnXJuYLfdDeIQTiPrLGyTApe5GC56HbmmGj75Cs9&#10;bj4XIYRdggoK7+tESpcVZNANbU0cuD/bGPQBNrnUDT5DuKnkOIpm0mDJoaHAmjYFZf+3u1GA8nQ5&#10;nNP4eKle622centM3VSpfq9d/YDw1Pqv+OPeawWTOKwNZ8IRkI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vUcgMAAAADcAAAADwAAAAAAAAAAAAAAAACYAgAAZHJzL2Rvd25y&#10;ZXYueG1sUEsFBgAAAAAEAAQA9QAAAIUDAAAAAA==&#10;" fillcolor="#cf543f [3205]" strokecolor="#6b261b [1605]" strokeweight="2pt">
                      <v:fill opacity="26214f"/>
                    </v:rect>
                  </v:group>
                  <v:shape id="Straight Arrow Connector 389" o:spid="_x0000_s1032" type="#_x0000_t32" style="position:absolute;left:1900;top:6887;width:4868;height:46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wRGsQAAADcAAAADwAAAGRycy9kb3ducmV2LnhtbESPQWsCMRSE70L/Q3iF3jTbFuy6GsUW&#10;CvYi1BXB22Pz3F26eVmTuKb/3hQKHoeZ+YZZrKLpxEDOt5YVPE8yEMSV1S3XCvbl5zgH4QOyxs4y&#10;KfglD6vlw2iBhbZX/qZhF2qRIOwLVNCE0BdS+qohg35ie+LknawzGJJ0tdQOrwluOvmSZVNpsOW0&#10;0GBPHw1VP7uLUXA+fG035Xv2ZtkMDi9x2h0DKvX0GNdzEIFiuIf/2xut4DWfwd+ZdATk8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XBEaxAAAANwAAAAPAAAAAAAAAAAA&#10;AAAAAKECAABkcnMvZG93bnJldi54bWxQSwUGAAAAAAQABAD5AAAAkgMAAAAA&#10;" strokecolor="#0070c0" strokeweight="1.5pt">
                    <v:stroke endarrow="open"/>
                  </v:shape>
                </v:group>
                <w10:anchorlock/>
              </v:group>
            </w:pict>
          </mc:Fallback>
        </mc:AlternateContent>
      </w:r>
      <w:r w:rsidRPr="00423D5F">
        <w:tab/>
      </w:r>
      <w:r w:rsidRPr="00423D5F">
        <w:rPr>
          <w:noProof/>
          <w:lang w:eastAsia="de-CH"/>
        </w:rPr>
        <mc:AlternateContent>
          <mc:Choice Requires="wpg">
            <w:drawing>
              <wp:inline distT="0" distB="0" distL="0" distR="0" wp14:anchorId="0A118790" wp14:editId="3DF1EDF7">
                <wp:extent cx="1365250" cy="1377950"/>
                <wp:effectExtent l="38100" t="0" r="25400" b="50800"/>
                <wp:docPr id="390" name="Gruppieren 55"/>
                <wp:cNvGraphicFramePr/>
                <a:graphic xmlns:a="http://schemas.openxmlformats.org/drawingml/2006/main">
                  <a:graphicData uri="http://schemas.microsoft.com/office/word/2010/wordprocessingGroup">
                    <wpg:wgp>
                      <wpg:cNvGrpSpPr/>
                      <wpg:grpSpPr>
                        <a:xfrm>
                          <a:off x="0" y="0"/>
                          <a:ext cx="1365250" cy="1377950"/>
                          <a:chOff x="0" y="0"/>
                          <a:chExt cx="1365250" cy="1377950"/>
                        </a:xfrm>
                      </wpg:grpSpPr>
                      <wps:wsp>
                        <wps:cNvPr id="391" name="Gerade Verbindung mit Pfeil 12"/>
                        <wps:cNvCnPr/>
                        <wps:spPr>
                          <a:xfrm>
                            <a:off x="688769" y="688768"/>
                            <a:ext cx="0" cy="68834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g:grpSp>
                        <wpg:cNvPr id="392" name="Group 392"/>
                        <wpg:cNvGrpSpPr/>
                        <wpg:grpSpPr>
                          <a:xfrm>
                            <a:off x="0" y="0"/>
                            <a:ext cx="1365250" cy="1377950"/>
                            <a:chOff x="0" y="0"/>
                            <a:chExt cx="1365250" cy="1377950"/>
                          </a:xfrm>
                        </wpg:grpSpPr>
                        <wps:wsp>
                          <wps:cNvPr id="393" name="Rectangle 393"/>
                          <wps:cNvSpPr/>
                          <wps:spPr>
                            <a:xfrm>
                              <a:off x="0" y="0"/>
                              <a:ext cx="1365250" cy="1377950"/>
                            </a:xfrm>
                            <a:prstGeom prst="rect">
                              <a:avLst/>
                            </a:prstGeom>
                            <a:solidFill>
                              <a:schemeClr val="accent2">
                                <a:alpha val="40000"/>
                              </a:scheme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94" name="Group 394"/>
                          <wpg:cNvGrpSpPr/>
                          <wpg:grpSpPr>
                            <a:xfrm>
                              <a:off x="0" y="0"/>
                              <a:ext cx="1365250" cy="1365250"/>
                              <a:chOff x="0" y="0"/>
                              <a:chExt cx="1365250" cy="1365250"/>
                            </a:xfrm>
                          </wpg:grpSpPr>
                          <wps:wsp>
                            <wps:cNvPr id="395" name="Oval 395"/>
                            <wps:cNvSpPr/>
                            <wps:spPr>
                              <a:xfrm>
                                <a:off x="0" y="0"/>
                                <a:ext cx="1365250" cy="1365250"/>
                              </a:xfrm>
                              <a:prstGeom prst="ellipse">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Straight Arrow Connector 396"/>
                            <wps:cNvCnPr/>
                            <wps:spPr>
                              <a:xfrm flipH="1">
                                <a:off x="0" y="688768"/>
                                <a:ext cx="688769" cy="676481"/>
                              </a:xfrm>
                              <a:prstGeom prst="straightConnector1">
                                <a:avLst/>
                              </a:prstGeom>
                              <a:ln w="1905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id="Gruppieren 55" o:spid="_x0000_s1026" style="width:107.5pt;height:108.5pt;mso-position-horizontal-relative:char;mso-position-vertical-relative:line" coordsize="13652,13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">
                <v:shape id="Gerade Verbindung mit Pfeil 12" o:spid="_x0000_s1027" type="#_x0000_t32" style="position:absolute;left:6887;top:6887;width:0;height:68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9IcYAAADcAAAADwAAAGRycy9kb3ducmV2LnhtbESPQWvCQBSE74X+h+UJXqTZqCBtmlWq&#10;IpZ6qhXa4yP7zIZk34bsqqm/3hUKPQ4z8w2TL3rbiDN1vnKsYJykIIgLpysuFRy+Nk/PIHxA1tg4&#10;JgW/5GExf3zIMdPuwp903odSRAj7DBWYENpMSl8YsugT1xJH7+g6iyHKrpS6w0uE20ZO0nQmLVYc&#10;Fwy2tDJU1PuTVTD7WB1+vq9rU+628joapfXSuFqp4aB/ewURqA//4b/2u1YwfRnD/Uw8AnJ+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4vSHGAAAA3AAAAA8AAAAAAAAA&#10;AAAAAAAAoQIAAGRycy9kb3ducmV2LnhtbFBLBQYAAAAABAAEAPkAAACUAwAAAAA=&#10;" strokecolor="#c00000">
                  <v:stroke endarrow="open"/>
                </v:shape>
                <v:group id="Group 392" o:spid="_x0000_s1028" style="position:absolute;width:13652;height:13779" coordsize="13652,13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rect id="Rectangle 393" o:spid="_x0000_s1029" style="position:absolute;width:13652;height:13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gYLMUA&#10;AADcAAAADwAAAGRycy9kb3ducmV2LnhtbESP0WrCQBRE3wv9h+UW+tZsWqXE6CraUlBQicYPuGSv&#10;SWj2btjdavx7t1Do4zAzZ5jZYjCduJDzrWUFr0kKgriyuuVawan8eslA+ICssbNMCm7kYTF/fJhh&#10;ru2VD3Q5hlpECPscFTQh9LmUvmrIoE9sTxy9s3UGQ5SultrhNcJNJ9/S9F0abDkuNNjTR0PV9/HH&#10;KEC5Kzb7MtsW3W31mZXBbks/Vur5aVhOQQQawn/4r73WCkaTEfyeiUdA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iBgsxQAAANwAAAAPAAAAAAAAAAAAAAAAAJgCAABkcnMv&#10;ZG93bnJldi54bWxQSwUGAAAAAAQABAD1AAAAigMAAAAA&#10;" fillcolor="#cf543f [3205]" strokecolor="#6b261b [1605]" strokeweight="2pt">
                    <v:fill opacity="26214f"/>
                  </v:rect>
                  <v:group id="Group 394" o:spid="_x0000_s1030" style="position:absolute;width:13652;height:13652" coordsize="13652,13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FnOcUAAADcAAAADwAAAGRycy9kb3ducmV2LnhtbESPQWvCQBSE7wX/w/IE&#10;b7qJWrHRVURUPEihWii9PbLPJJh9G7JrEv+9WxB6HGbmG2a57kwpGqpdYVlBPIpAEKdWF5wp+L7s&#10;h3MQziNrLC2Tggc5WK96b0tMtG35i5qzz0SAsEtQQe59lUjp0pwMupGtiIN3tbVBH2SdSV1jG+Cm&#10;lOMomkmDBYeFHCva5pTeznej4NBiu5nEu+Z0u24fv5f3z59TTEoN+t1mAcJT5//Dr/ZRK5h8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xZznFAAAA3AAA&#10;AA8AAAAAAAAAAAAAAAAAqgIAAGRycy9kb3ducmV2LnhtbFBLBQYAAAAABAAEAPoAAACcAwAAAAA=&#10;">
                    <v:oval id="Oval 395" o:spid="_x0000_s1031" style="position:absolute;width:13652;height:136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6B7sYA&#10;AADcAAAADwAAAGRycy9kb3ducmV2LnhtbESP3WrCQBSE7wu+w3IE7+rGSItGV9FiizcV/HmAY/aY&#10;BLNnw+42iX36bqHQy2FmvmGW697UoiXnK8sKJuMEBHFudcWFgsv5/XkGwgdkjbVlUvAgD+vV4GmJ&#10;mbYdH6k9hUJECPsMFZQhNJmUPi/JoB/bhjh6N+sMhihdIbXDLsJNLdMkeZUGK44LJTb0VlJ+P30Z&#10;BR/teTdN3N6k333TfW6vs/TwyJUaDfvNAkSgPvyH/9p7rWA6f4HfM/EI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6B7sYAAADcAAAADwAAAAAAAAAAAAAAAACYAgAAZHJz&#10;L2Rvd25yZXYueG1sUEsFBgAAAAAEAAQA9QAAAIsDAAAAAA==&#10;" fillcolor="#93a299 [3204]" strokecolor="#47524b [1604]" strokeweight="2pt">
                      <v:fill opacity="19789f"/>
                    </v:oval>
                    <v:shape id="Straight Arrow Connector 396" o:spid="_x0000_s1032" type="#_x0000_t32" style="position:absolute;top:6887;width:6887;height:67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oTtcQAAADcAAAADwAAAGRycy9kb3ducmV2LnhtbESPQWvCQBSE74L/YXlCb7qphdimboIW&#10;CnoRNKXQ2yP7moRm38bdNcZ/7xYKPQ4z8w2zLkbTiYGcby0reFwkIIgrq1uuFXyU7/NnED4ga+ws&#10;k4IbeSjy6WSNmbZXPtJwCrWIEPYZKmhC6DMpfdWQQb+wPXH0vq0zGKJ0tdQOrxFuOrlMklQabDku&#10;NNjTW0PVz+liFJw/94dduU1Wls3g8DKm3VdApR5m4+YVRKAx/If/2jut4Oklhd8z8QjI/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GhO1xAAAANwAAAAPAAAAAAAAAAAA&#10;AAAAAKECAABkcnMvZG93bnJldi54bWxQSwUGAAAAAAQABAD5AAAAkgMAAAAA&#10;" strokecolor="#0070c0" strokeweight="1.5pt">
                      <v:stroke endarrow="open"/>
                    </v:shape>
                  </v:group>
                </v:group>
                <w10:anchorlock/>
              </v:group>
            </w:pict>
          </mc:Fallback>
        </mc:AlternateContent>
      </w:r>
      <w:r w:rsidRPr="00423D5F">
        <w:rPr>
          <w:noProof/>
          <w:lang w:eastAsia="de-CH"/>
        </w:rPr>
        <mc:AlternateContent>
          <mc:Choice Requires="wps">
            <w:drawing>
              <wp:inline distT="0" distB="0" distL="0" distR="0" wp14:anchorId="3F856C5C" wp14:editId="4CF73BA5">
                <wp:extent cx="2042556" cy="1211283"/>
                <wp:effectExtent l="0" t="0" r="0" b="0"/>
                <wp:docPr id="39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2556" cy="1211283"/>
                        </a:xfrm>
                        <a:prstGeom prst="rect">
                          <a:avLst/>
                        </a:prstGeom>
                        <a:noFill/>
                        <a:ln w="9525">
                          <a:noFill/>
                          <a:miter lim="800000"/>
                          <a:headEnd/>
                          <a:tailEnd/>
                        </a:ln>
                      </wps:spPr>
                      <wps:txbx>
                        <w:txbxContent>
                          <w:p w14:paraId="4AC753EB" w14:textId="77777777" w:rsidR="004219EC" w:rsidRDefault="004219EC" w:rsidP="00C0772F">
                            <w:r w:rsidRPr="00E70B3F">
                              <w:t>Blauer Pfeil: Radius der Bounding Box</w:t>
                            </w:r>
                          </w:p>
                          <w:p w14:paraId="5BEB3B0E" w14:textId="77777777" w:rsidR="004219EC" w:rsidRPr="00E70B3F" w:rsidRDefault="004219EC" w:rsidP="00C0772F"/>
                          <w:p w14:paraId="6A457C5F" w14:textId="77777777" w:rsidR="004219EC" w:rsidRPr="00E70B3F" w:rsidRDefault="004219EC" w:rsidP="00C0772F">
                            <w:r w:rsidRPr="00E70B3F">
                              <w:t>Roter Pfeil: Radius des Umkreises</w:t>
                            </w:r>
                          </w:p>
                        </w:txbxContent>
                      </wps:txbx>
                      <wps:bodyPr rot="0" vert="horz" wrap="square" lIns="91440" tIns="45720" rIns="91440" bIns="45720" anchor="t" anchorCtr="0">
                        <a:noAutofit/>
                      </wps:bodyPr>
                    </wps:wsp>
                  </a:graphicData>
                </a:graphic>
              </wp:inline>
            </w:drawing>
          </mc:Choice>
          <mc:Fallback>
            <w:pict>
              <v:shape id="Textfeld 2" o:spid="_x0000_s1091" type="#_x0000_t202" style="width:160.85pt;height:9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" filled="f" stroked="f">
                <v:textbox>
                  <w:txbxContent>
                    <w:p w14:paraId="4AC753EB" w14:textId="77777777" w:rsidR="004219EC" w:rsidRDefault="004219EC" w:rsidP="00C0772F">
                      <w:r w:rsidRPr="00E70B3F">
                        <w:t>Blauer Pfeil: Radius der Bounding Box</w:t>
                      </w:r>
                    </w:p>
                    <w:p w14:paraId="5BEB3B0E" w14:textId="77777777" w:rsidR="004219EC" w:rsidRPr="00E70B3F" w:rsidRDefault="004219EC" w:rsidP="00C0772F"/>
                    <w:p w14:paraId="6A457C5F" w14:textId="77777777" w:rsidR="004219EC" w:rsidRPr="00E70B3F" w:rsidRDefault="004219EC" w:rsidP="00C0772F">
                      <w:r w:rsidRPr="00E70B3F">
                        <w:t>Roter Pfeil: Radius des Umkreises</w:t>
                      </w:r>
                    </w:p>
                  </w:txbxContent>
                </v:textbox>
                <w10:anchorlock/>
              </v:shape>
            </w:pict>
          </mc:Fallback>
        </mc:AlternateContent>
      </w:r>
      <w:r w:rsidR="00E071C3" w:rsidRPr="00423D5F">
        <w:tab/>
      </w:r>
      <w:r w:rsidR="00E071C3" w:rsidRPr="00423D5F">
        <w:tab/>
      </w:r>
      <w:r w:rsidR="00E071C3" w:rsidRPr="00423D5F">
        <w:tab/>
      </w:r>
    </w:p>
    <w:p w14:paraId="004B05A2" w14:textId="344FFDA0" w:rsidR="00725359" w:rsidRPr="00885596" w:rsidRDefault="00E071C3" w:rsidP="00885596">
      <w:pPr>
        <w:pStyle w:val="Caption"/>
      </w:pPr>
      <w:bookmarkStart w:id="127" w:name="_Toc375131332"/>
      <w:bookmarkStart w:id="128" w:name="_Toc375132750"/>
      <w:r w:rsidRPr="00885596">
        <w:t xml:space="preserve">Abbildung </w:t>
      </w:r>
      <w:fldSimple w:instr=" SEQ Abbildung \* ARABIC ">
        <w:r w:rsidR="006B5FC1" w:rsidRPr="00885596">
          <w:t>29</w:t>
        </w:r>
      </w:fldSimple>
      <w:r w:rsidRPr="00885596">
        <w:t xml:space="preserve"> - Bounding Box mit Umkreis als Radius</w:t>
      </w:r>
      <w:bookmarkEnd w:id="127"/>
      <w:bookmarkEnd w:id="128"/>
    </w:p>
    <w:p w14:paraId="1FA3DD40" w14:textId="77777777" w:rsidR="00A32E8D" w:rsidRPr="00423D5F" w:rsidRDefault="00A32E8D" w:rsidP="00C0772F">
      <w:pPr>
        <w:rPr>
          <w:rFonts w:eastAsiaTheme="majorEastAsia" w:cstheme="majorBidi"/>
          <w:color w:val="000000" w:themeColor="text1"/>
          <w:sz w:val="25"/>
          <w:szCs w:val="25"/>
        </w:rPr>
      </w:pPr>
      <w:r w:rsidRPr="00423D5F">
        <w:br w:type="page"/>
      </w:r>
    </w:p>
    <w:p w14:paraId="5923C748" w14:textId="64CCCB65" w:rsidR="00725359" w:rsidRPr="00423D5F" w:rsidRDefault="00725359" w:rsidP="00C0772F">
      <w:pPr>
        <w:pStyle w:val="Heading4"/>
      </w:pPr>
      <w:r w:rsidRPr="00423D5F">
        <w:lastRenderedPageBreak/>
        <w:t>Berechnung der Orient</w:t>
      </w:r>
      <w:r w:rsidR="00E96D70" w:rsidRPr="00423D5F">
        <w:t>ierung</w:t>
      </w:r>
      <w:r w:rsidRPr="00423D5F">
        <w:t xml:space="preserve">spunkte in der Strasse </w:t>
      </w:r>
    </w:p>
    <w:p w14:paraId="4CA0EE2C" w14:textId="102743C1" w:rsidR="00725359" w:rsidRPr="00423D5F" w:rsidRDefault="00725359" w:rsidP="00C0772F">
      <w:r w:rsidRPr="00423D5F">
        <w:t xml:space="preserve">Wie die POIs werden auch die meisten </w:t>
      </w:r>
      <w:r w:rsidR="00E96D70" w:rsidRPr="00423D5F">
        <w:t xml:space="preserve">Orientierungspunkte </w:t>
      </w:r>
      <w:r w:rsidRPr="00423D5F">
        <w:t xml:space="preserve">mit Overpass abgefragt, wobei diese nur für dieselbe Strasse angegeben werden. Die Bounding Box wird dafür auf die Grösse </w:t>
      </w:r>
      <w:r w:rsidR="00AF6849" w:rsidRPr="00423D5F">
        <w:t>des ganzen Ways</w:t>
      </w:r>
      <w:r w:rsidRPr="00423D5F">
        <w:t xml:space="preserve"> bzw. der Route angepasst. </w:t>
      </w:r>
    </w:p>
    <w:p w14:paraId="54DDEE1E" w14:textId="77777777" w:rsidR="00725359" w:rsidRPr="00423D5F" w:rsidRDefault="00725359" w:rsidP="00C0772F">
      <w:r w:rsidRPr="00423D5F">
        <w:t>Bei der Standortausgabe werden alle Knoten berücksichtigt, die sich in der aktuellen Strasse befinden. Es werden jene Punkte beachtet</w:t>
      </w:r>
      <w:r w:rsidR="003E5991" w:rsidRPr="00423D5F">
        <w:t>, die sich im 10 Meter breiten B</w:t>
      </w:r>
      <w:r w:rsidRPr="00423D5F">
        <w:t xml:space="preserve">uffer der Strasse und in einer Reichweite von 300 Meter zum aktuellen Standort befinden. Beim Routing werden nur </w:t>
      </w:r>
      <w:r w:rsidR="008464FA" w:rsidRPr="00423D5F">
        <w:t>die Segmente mit den</w:t>
      </w:r>
      <w:r w:rsidRPr="00423D5F">
        <w:t xml:space="preserve"> Knoten der Route genommen, die auch passiert werden müssen. </w:t>
      </w:r>
    </w:p>
    <w:p w14:paraId="6104D076" w14:textId="77777777" w:rsidR="00725359" w:rsidRPr="00423D5F" w:rsidRDefault="00725359" w:rsidP="00C0772F">
      <w:r w:rsidRPr="00423D5F">
        <w:t>Für optimierte Orientierung wird eine Unterscheidung zwischen rechter und linker Strassenseite gemacht. Somit werden dem Benutzer nur Punkte angesagt, auf die er auch antreffen kann. Die Berechnung der Strassenseite wird im Unterkapitel 3.2.8 erklärt. Die vorhandenen Orientierungs</w:t>
      </w:r>
      <w:r w:rsidR="003E5991" w:rsidRPr="00423D5F">
        <w:t>punkte werden in verschiedenen B</w:t>
      </w:r>
      <w:r w:rsidRPr="00423D5F">
        <w:t>uffern für rechts und link</w:t>
      </w:r>
      <w:r w:rsidR="003E5991" w:rsidRPr="00423D5F">
        <w:t>s gespeichert. Um diese beiden B</w:t>
      </w:r>
      <w:r w:rsidRPr="00423D5F">
        <w:t>uffer zu erhalten, werden als erstes die Eckpunkte der Linien berechnet, um die dann ein 5 Meter brei</w:t>
      </w:r>
      <w:r w:rsidR="003E5991" w:rsidRPr="00423D5F">
        <w:t xml:space="preserve">tes Polygon </w:t>
      </w:r>
      <w:r w:rsidRPr="00423D5F">
        <w:t xml:space="preserve">erzeugt wird. Die </w:t>
      </w:r>
      <w:r w:rsidR="005E3E20" w:rsidRPr="00423D5F">
        <w:t>Koordinaten werden mit folgender</w:t>
      </w:r>
      <w:r w:rsidRPr="00423D5F">
        <w:t xml:space="preserve"> </w:t>
      </w:r>
      <w:r w:rsidR="005E3E20" w:rsidRPr="00423D5F">
        <w:t>Formel</w:t>
      </w:r>
      <w:r w:rsidRPr="00423D5F">
        <w:t xml:space="preserve"> berechnet</w:t>
      </w:r>
      <w:r w:rsidR="00AF6849" w:rsidRPr="00423D5F">
        <w:t xml:space="preserve"> </w:t>
      </w:r>
      <w:sdt>
        <w:sdtPr>
          <w:id w:val="-333000335"/>
          <w:citation/>
        </w:sdtPr>
        <w:sdtContent>
          <w:r w:rsidR="00AF6849" w:rsidRPr="00423D5F">
            <w:fldChar w:fldCharType="begin"/>
          </w:r>
          <w:r w:rsidR="00AF6849" w:rsidRPr="00423D5F">
            <w:instrText xml:space="preserve"> CITATION Mov13 \l 2055 </w:instrText>
          </w:r>
          <w:r w:rsidR="00AF6849" w:rsidRPr="00423D5F">
            <w:fldChar w:fldCharType="separate"/>
          </w:r>
          <w:r w:rsidR="006B5FC1" w:rsidRPr="00423D5F">
            <w:rPr>
              <w:noProof/>
            </w:rPr>
            <w:t>[3]</w:t>
          </w:r>
          <w:r w:rsidR="00AF6849" w:rsidRPr="00423D5F">
            <w:fldChar w:fldCharType="end"/>
          </w:r>
        </w:sdtContent>
      </w:sdt>
      <w:r w:rsidRPr="00423D5F">
        <w:t>:</w:t>
      </w:r>
    </w:p>
    <w:p w14:paraId="10BE175C" w14:textId="77777777" w:rsidR="00725359" w:rsidRPr="00423D5F" w:rsidRDefault="00725359" w:rsidP="00C0772F"/>
    <w:p w14:paraId="6792EBC0" w14:textId="77777777" w:rsidR="00725359" w:rsidRPr="00423D5F" w:rsidRDefault="00725359" w:rsidP="00C0772F">
      <w:proofErr w:type="spellStart"/>
      <w:r w:rsidRPr="00423D5F">
        <w:t>bearing</w:t>
      </w:r>
      <w:proofErr w:type="spellEnd"/>
      <w:r w:rsidRPr="00423D5F">
        <w:t xml:space="preserve"> : Winkel der Strasse + 90° für rechts, -90° für links </w:t>
      </w:r>
    </w:p>
    <w:p w14:paraId="0A6B21F5" w14:textId="77777777" w:rsidR="00725359" w:rsidRPr="00423D5F" w:rsidRDefault="00725359" w:rsidP="00C0772F">
      <w:proofErr w:type="spellStart"/>
      <w:r w:rsidRPr="00423D5F">
        <w:t>dif</w:t>
      </w:r>
      <w:proofErr w:type="spellEnd"/>
      <w:r w:rsidRPr="00423D5F">
        <w:t>: Abstand zur Strasse = 5 Meter</w:t>
      </w:r>
    </w:p>
    <w:p w14:paraId="4B027B7C" w14:textId="77777777" w:rsidR="00725359" w:rsidRPr="00423D5F" w:rsidRDefault="00725359" w:rsidP="00C0772F">
      <w:r w:rsidRPr="00423D5F">
        <w:t>Der Winkel, der Breiten- und der Längengrad sind im Bogenmass</w:t>
      </w:r>
    </w:p>
    <w:p w14:paraId="394828D3" w14:textId="77777777" w:rsidR="005E3E20" w:rsidRPr="00423D5F" w:rsidRDefault="005E3E20" w:rsidP="00C0772F"/>
    <w:p w14:paraId="20530C42" w14:textId="77777777" w:rsidR="00725359" w:rsidRPr="00423D5F" w:rsidRDefault="00725359" w:rsidP="00C0772F">
      <m:oMathPara>
        <m:oMath>
          <m:r>
            <m:rPr>
              <m:sty m:val="p"/>
            </m:rPr>
            <w:rPr>
              <w:rFonts w:ascii="Cambria Math" w:hAnsi="Cambria Math"/>
            </w:rPr>
            <m:t xml:space="preserve">lat= </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-1</m:t>
                  </m:r>
                </m:sup>
              </m:sSup>
            </m:fName>
            <m:e>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lat1</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(dif)</m:t>
                      </m:r>
                    </m:e>
                  </m:func>
                </m:e>
              </m:func>
            </m:e>
          </m:func>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lat1</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 xml:space="preserve">(dif)* </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bearing</m:t>
                          </m:r>
                        </m:e>
                      </m:d>
                    </m:e>
                  </m:func>
                </m:e>
              </m:func>
              <m:r>
                <m:rPr>
                  <m:sty m:val="p"/>
                </m:rPr>
                <w:rPr>
                  <w:rFonts w:ascii="Cambria Math" w:hAnsi="Cambria Math"/>
                </w:rPr>
                <m:t>)</m:t>
              </m:r>
            </m:e>
          </m:func>
        </m:oMath>
      </m:oMathPara>
    </w:p>
    <w:p w14:paraId="78EDD9D5" w14:textId="77777777" w:rsidR="00725359" w:rsidRPr="00423D5F" w:rsidRDefault="00E763E7" w:rsidP="00C0772F">
      <m:oMathPara>
        <m:oMath>
          <m:func>
            <m:funcPr>
              <m:ctrlPr>
                <w:rPr>
                  <w:rFonts w:ascii="Cambria Math" w:hAnsi="Cambria Math"/>
                </w:rPr>
              </m:ctrlPr>
            </m:funcPr>
            <m:fName>
              <m:r>
                <m:rPr>
                  <m:sty m:val="p"/>
                </m:rPr>
                <w:rPr>
                  <w:rFonts w:ascii="Cambria Math" w:hAnsi="Cambria Math"/>
                </w:rPr>
                <m:t xml:space="preserve">lon= ((lon- </m:t>
              </m:r>
              <m:sSup>
                <m:sSupPr>
                  <m:ctrlPr>
                    <w:rPr>
                      <w:rFonts w:ascii="Cambria Math" w:hAnsi="Cambria Math"/>
                    </w:rPr>
                  </m:ctrlPr>
                </m:sSupPr>
                <m:e>
                  <m:r>
                    <m:rPr>
                      <m:sty m:val="p"/>
                    </m:rPr>
                    <w:rPr>
                      <w:rFonts w:ascii="Cambria Math" w:hAnsi="Cambria Math"/>
                    </w:rPr>
                    <m:t>sin</m:t>
                  </m:r>
                </m:e>
                <m:sup>
                  <m:r>
                    <m:rPr>
                      <m:sty m:val="p"/>
                    </m:rPr>
                    <w:rPr>
                      <w:rFonts w:ascii="Cambria Math" w:hAnsi="Cambria Math"/>
                    </w:rPr>
                    <m:t>-1</m:t>
                  </m:r>
                </m:sup>
              </m:sSup>
            </m:fName>
            <m:e>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-bearing</m:t>
                      </m:r>
                    </m:e>
                  </m:d>
                  <m:r>
                    <m:rPr>
                      <m:sty m:val="p"/>
                    </m:rPr>
                    <w:rPr>
                      <w:rFonts w:ascii="Cambria Math" w:hAnsi="Cambria Math"/>
                    </w:rPr>
                    <m:t>*</m:t>
                  </m:r>
                </m:e>
              </m:func>
            </m:e>
          </m:func>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(dif)/</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(lat)</m:t>
                  </m:r>
                </m:e>
              </m:func>
            </m:e>
          </m:func>
          <m:r>
            <m:rPr>
              <m:sty m:val="p"/>
            </m:rPr>
            <w:rPr>
              <w:rFonts w:ascii="Cambria Math" w:hAnsi="Cambria Math"/>
            </w:rPr>
            <m:t>)+π)%(2*π))-π</m:t>
          </m:r>
        </m:oMath>
      </m:oMathPara>
    </w:p>
    <w:p w14:paraId="16C64F03" w14:textId="77777777" w:rsidR="00725359" w:rsidRPr="00423D5F" w:rsidRDefault="00725359" w:rsidP="00C0772F"/>
    <w:p w14:paraId="612A1A57" w14:textId="04B0FC42" w:rsidR="00AF6849" w:rsidRPr="00423D5F" w:rsidRDefault="005E3E20" w:rsidP="00C0772F">
      <w:r w:rsidRPr="00423D5F">
        <w:t>Falls cos(</w:t>
      </w:r>
      <w:proofErr w:type="spellStart"/>
      <w:r w:rsidRPr="00423D5F">
        <w:t>lat</w:t>
      </w:r>
      <w:proofErr w:type="spellEnd"/>
      <w:r w:rsidRPr="00423D5F">
        <w:t>)</w:t>
      </w:r>
      <w:r w:rsidR="00E75DFA" w:rsidRPr="00423D5F">
        <w:t xml:space="preserve"> </w:t>
      </w:r>
      <w:r w:rsidR="00AF6849" w:rsidRPr="00423D5F">
        <w:t>0 ergibt, wird derselbe Breitengrad genommen, der übergeben wurde.</w:t>
      </w:r>
    </w:p>
    <w:p w14:paraId="29A0D644" w14:textId="77777777" w:rsidR="00752153" w:rsidRPr="00423D5F" w:rsidRDefault="00752153" w:rsidP="00C0772F"/>
    <w:p w14:paraId="60A6A645" w14:textId="77777777" w:rsidR="00752153" w:rsidRPr="00423D5F" w:rsidRDefault="00752153" w:rsidP="00C0772F">
      <w:r w:rsidRPr="00423D5F">
        <w:t xml:space="preserve">In Abbildung 31 wird die Berechnung bildlich dargestellt. Die schwarze Linie bezeichnet dabei die Strasse, die schwarzen Punkte ihr Start- und </w:t>
      </w:r>
      <w:proofErr w:type="spellStart"/>
      <w:r w:rsidRPr="00423D5F">
        <w:t>Endnode</w:t>
      </w:r>
      <w:proofErr w:type="spellEnd"/>
      <w:r w:rsidRPr="00423D5F">
        <w:t xml:space="preserve"> relativ zur Blickrichtung. Der Winkel der Strasse ist in grün eingezeichnet und beträgt bei diesem Beispiel ungefähr 280°.</w:t>
      </w:r>
    </w:p>
    <w:p w14:paraId="74458233" w14:textId="77777777" w:rsidR="00752153" w:rsidRPr="00423D5F" w:rsidRDefault="00752153" w:rsidP="00C0772F">
      <w:r w:rsidRPr="00423D5F">
        <w:t xml:space="preserve">In einem Abstand von je 5 Metern und einer Neigung 90° zur Strasse befinden sich die beiden Start- und </w:t>
      </w:r>
      <w:proofErr w:type="spellStart"/>
      <w:r w:rsidRPr="00423D5F">
        <w:t>Endnodes</w:t>
      </w:r>
      <w:proofErr w:type="spellEnd"/>
      <w:r w:rsidRPr="00423D5F">
        <w:t xml:space="preserve"> der Seitenbuffer.</w:t>
      </w:r>
    </w:p>
    <w:p w14:paraId="7616B83B" w14:textId="77777777" w:rsidR="00752153" w:rsidRPr="00423D5F" w:rsidRDefault="00752153" w:rsidP="00C0772F"/>
    <w:p w14:paraId="57CAB6B1" w14:textId="77777777" w:rsidR="0072135D" w:rsidRPr="00423D5F" w:rsidRDefault="0072135D" w:rsidP="00C0772F"/>
    <w:p w14:paraId="16CF76F3" w14:textId="77777777" w:rsidR="0091417D" w:rsidRPr="00423D5F" w:rsidRDefault="0091417D" w:rsidP="00C0772F"/>
    <w:p w14:paraId="3013092B" w14:textId="0786D647" w:rsidR="00C95654" w:rsidRPr="00423D5F" w:rsidRDefault="00AF6849" w:rsidP="00C0772F">
      <w:r w:rsidRPr="00423D5F">
        <w:rPr>
          <w:noProof/>
          <w:lang w:eastAsia="de-CH"/>
        </w:rPr>
        <w:lastRenderedPageBreak/>
        <mc:AlternateContent>
          <mc:Choice Requires="wpg">
            <w:drawing>
              <wp:inline distT="0" distB="0" distL="0" distR="0" wp14:anchorId="7AEF9C4C" wp14:editId="554C0A0B">
                <wp:extent cx="3797936" cy="1724124"/>
                <wp:effectExtent l="0" t="0" r="0" b="0"/>
                <wp:docPr id="398" name="Gruppieren 57"/>
                <wp:cNvGraphicFramePr/>
                <a:graphic xmlns:a="http://schemas.openxmlformats.org/drawingml/2006/main">
                  <a:graphicData uri="http://schemas.microsoft.com/office/word/2010/wordprocessingGroup">
                    <wpg:wgp>
                      <wpg:cNvGrpSpPr/>
                      <wpg:grpSpPr>
                        <a:xfrm>
                          <a:off x="0" y="0"/>
                          <a:ext cx="3797936" cy="1724124"/>
                          <a:chOff x="0" y="0"/>
                          <a:chExt cx="3797936" cy="1724124"/>
                        </a:xfrm>
                      </wpg:grpSpPr>
                      <wpg:grpSp>
                        <wpg:cNvPr id="399" name="Gruppieren 58"/>
                        <wpg:cNvGrpSpPr/>
                        <wpg:grpSpPr>
                          <a:xfrm>
                            <a:off x="0" y="0"/>
                            <a:ext cx="3797936" cy="1724124"/>
                            <a:chOff x="0" y="0"/>
                            <a:chExt cx="3797940" cy="1724124"/>
                          </a:xfrm>
                        </wpg:grpSpPr>
                        <wpg:grpSp>
                          <wpg:cNvPr id="400" name="Gruppieren 314"/>
                          <wpg:cNvGrpSpPr/>
                          <wpg:grpSpPr>
                            <a:xfrm>
                              <a:off x="0" y="0"/>
                              <a:ext cx="3797940" cy="1724124"/>
                              <a:chOff x="0" y="0"/>
                              <a:chExt cx="3797940" cy="1724124"/>
                            </a:xfrm>
                          </wpg:grpSpPr>
                          <wpg:grpSp>
                            <wpg:cNvPr id="423" name="Group 664"/>
                            <wpg:cNvGrpSpPr/>
                            <wpg:grpSpPr>
                              <a:xfrm>
                                <a:off x="0" y="0"/>
                                <a:ext cx="3797940" cy="1724124"/>
                                <a:chOff x="93880" y="0"/>
                                <a:chExt cx="3798237" cy="1724161"/>
                              </a:xfrm>
                            </wpg:grpSpPr>
                            <wps:wsp>
                              <wps:cNvPr id="435" name="Text Box 2"/>
                              <wps:cNvSpPr txBox="1">
                                <a:spLocks noChangeArrowheads="1"/>
                              </wps:cNvSpPr>
                              <wps:spPr bwMode="auto">
                                <a:xfrm>
                                  <a:off x="93880" y="774532"/>
                                  <a:ext cx="990679" cy="405324"/>
                                </a:xfrm>
                                <a:prstGeom prst="rect">
                                  <a:avLst/>
                                </a:prstGeom>
                                <a:noFill/>
                                <a:ln w="9525">
                                  <a:noFill/>
                                  <a:miter lim="800000"/>
                                  <a:headEnd/>
                                  <a:tailEnd/>
                                </a:ln>
                              </wps:spPr>
                              <wps:txbx>
                                <w:txbxContent>
                                  <w:p w14:paraId="11571403" w14:textId="77777777" w:rsidR="004219EC" w:rsidRPr="00390DF1" w:rsidRDefault="004219EC" w:rsidP="00C0772F">
                                    <w:r w:rsidRPr="00390DF1">
                                      <w:t>Winkel der Strasse</w:t>
                                    </w:r>
                                    <w:r>
                                      <w:t>: 280°</w:t>
                                    </w:r>
                                  </w:p>
                                </w:txbxContent>
                              </wps:txbx>
                              <wps:bodyPr rot="0" vert="horz" wrap="square" lIns="91440" tIns="45720" rIns="91440" bIns="45720" anchor="t" anchorCtr="0">
                                <a:noAutofit/>
                              </wps:bodyPr>
                            </wps:wsp>
                            <wps:wsp>
                              <wps:cNvPr id="436" name="Text Box 2"/>
                              <wps:cNvSpPr txBox="1">
                                <a:spLocks noChangeArrowheads="1"/>
                              </wps:cNvSpPr>
                              <wps:spPr bwMode="auto">
                                <a:xfrm>
                                  <a:off x="1301748" y="0"/>
                                  <a:ext cx="2590369" cy="356877"/>
                                </a:xfrm>
                                <a:prstGeom prst="rect">
                                  <a:avLst/>
                                </a:prstGeom>
                                <a:noFill/>
                                <a:ln w="9525">
                                  <a:noFill/>
                                  <a:miter lim="800000"/>
                                  <a:headEnd/>
                                  <a:tailEnd/>
                                </a:ln>
                              </wps:spPr>
                              <wps:txbx>
                                <w:txbxContent>
                                  <w:p w14:paraId="54A7756E" w14:textId="77777777" w:rsidR="004219EC" w:rsidRPr="00E60FB1" w:rsidRDefault="004219EC" w:rsidP="00C0772F">
                                    <w:r w:rsidRPr="00E60FB1">
                                      <w:t>Koordinaten für rechten Buffer</w:t>
                                    </w:r>
                                  </w:p>
                                </w:txbxContent>
                              </wps:txbx>
                              <wps:bodyPr rot="0" vert="horz" wrap="square" lIns="91440" tIns="45720" rIns="91440" bIns="45720" anchor="t" anchorCtr="0">
                                <a:spAutoFit/>
                              </wps:bodyPr>
                            </wps:wsp>
                            <wps:wsp>
                              <wps:cNvPr id="437" name="Text Box 2"/>
                              <wps:cNvSpPr txBox="1">
                                <a:spLocks noChangeArrowheads="1"/>
                              </wps:cNvSpPr>
                              <wps:spPr bwMode="auto">
                                <a:xfrm>
                                  <a:off x="287858" y="1367284"/>
                                  <a:ext cx="2441132" cy="356877"/>
                                </a:xfrm>
                                <a:prstGeom prst="rect">
                                  <a:avLst/>
                                </a:prstGeom>
                                <a:noFill/>
                                <a:ln w="9525">
                                  <a:noFill/>
                                  <a:miter lim="800000"/>
                                  <a:headEnd/>
                                  <a:tailEnd/>
                                </a:ln>
                              </wps:spPr>
                              <wps:txbx>
                                <w:txbxContent>
                                  <w:p w14:paraId="3750DB99" w14:textId="77777777" w:rsidR="004219EC" w:rsidRPr="001D36E6" w:rsidRDefault="004219EC" w:rsidP="00C0772F">
                                    <w:r w:rsidRPr="001D36E6">
                                      <w:t>Koordinaten für linken Buffer</w:t>
                                    </w:r>
                                  </w:p>
                                </w:txbxContent>
                              </wps:txbx>
                              <wps:bodyPr rot="0" vert="horz" wrap="square" lIns="91440" tIns="45720" rIns="91440" bIns="45720" anchor="t" anchorCtr="0">
                                <a:spAutoFit/>
                              </wps:bodyPr>
                            </wps:wsp>
                            <wpg:grpSp>
                              <wpg:cNvPr id="613" name="Group 659"/>
                              <wpg:cNvGrpSpPr/>
                              <wpg:grpSpPr>
                                <a:xfrm>
                                  <a:off x="139700" y="50800"/>
                                  <a:ext cx="3522097" cy="1594156"/>
                                  <a:chOff x="0" y="12700"/>
                                  <a:chExt cx="3522197" cy="1594156"/>
                                </a:xfrm>
                              </wpg:grpSpPr>
                              <wps:wsp>
                                <wps:cNvPr id="615" name="Text Box 2"/>
                                <wps:cNvSpPr txBox="1">
                                  <a:spLocks noChangeArrowheads="1"/>
                                </wps:cNvSpPr>
                                <wps:spPr bwMode="auto">
                                  <a:xfrm>
                                    <a:off x="2028970" y="658947"/>
                                    <a:ext cx="864962" cy="535951"/>
                                  </a:xfrm>
                                  <a:prstGeom prst="rect">
                                    <a:avLst/>
                                  </a:prstGeom>
                                  <a:noFill/>
                                  <a:ln w="9525">
                                    <a:noFill/>
                                    <a:miter lim="800000"/>
                                    <a:headEnd/>
                                    <a:tailEnd/>
                                  </a:ln>
                                </wps:spPr>
                                <wps:txbx>
                                  <w:txbxContent>
                                    <w:p w14:paraId="34053FDE" w14:textId="77777777" w:rsidR="004219EC" w:rsidRPr="001D36E6" w:rsidRDefault="004219EC" w:rsidP="00C0772F">
                                      <w:r w:rsidRPr="001D36E6">
                                        <w:t>+ 90°</w:t>
                                      </w:r>
                                      <w:r>
                                        <w:t xml:space="preserve"> = 10°</w:t>
                                      </w:r>
                                    </w:p>
                                  </w:txbxContent>
                                </wps:txbx>
                                <wps:bodyPr rot="0" vert="horz" wrap="square" lIns="91440" tIns="45720" rIns="91440" bIns="45720" anchor="t" anchorCtr="0">
                                  <a:spAutoFit/>
                                </wps:bodyPr>
                              </wps:wsp>
                              <wps:wsp>
                                <wps:cNvPr id="621" name="Text Box 2"/>
                                <wps:cNvSpPr txBox="1">
                                  <a:spLocks noChangeArrowheads="1"/>
                                </wps:cNvSpPr>
                                <wps:spPr bwMode="auto">
                                  <a:xfrm>
                                    <a:off x="1824762" y="1070905"/>
                                    <a:ext cx="849720" cy="535951"/>
                                  </a:xfrm>
                                  <a:prstGeom prst="rect">
                                    <a:avLst/>
                                  </a:prstGeom>
                                  <a:noFill/>
                                  <a:ln w="9525">
                                    <a:noFill/>
                                    <a:miter lim="800000"/>
                                    <a:headEnd/>
                                    <a:tailEnd/>
                                  </a:ln>
                                </wps:spPr>
                                <wps:txbx>
                                  <w:txbxContent>
                                    <w:p w14:paraId="487005D5" w14:textId="77777777" w:rsidR="004219EC" w:rsidRPr="001D36E6" w:rsidRDefault="004219EC" w:rsidP="00C0772F">
                                      <w:r w:rsidRPr="001D36E6">
                                        <w:t>- 90°</w:t>
                                      </w:r>
                                      <w:r>
                                        <w:t xml:space="preserve"> =190°</w:t>
                                      </w:r>
                                    </w:p>
                                  </w:txbxContent>
                                </wps:txbx>
                                <wps:bodyPr rot="0" vert="horz" wrap="square" lIns="91440" tIns="45720" rIns="91440" bIns="45720" anchor="t" anchorCtr="0">
                                  <a:spAutoFit/>
                                </wps:bodyPr>
                              </wps:wsp>
                              <wpg:grpSp>
                                <wpg:cNvPr id="622" name="Group 656"/>
                                <wpg:cNvGrpSpPr/>
                                <wpg:grpSpPr>
                                  <a:xfrm>
                                    <a:off x="0" y="12700"/>
                                    <a:ext cx="3522197" cy="1530350"/>
                                    <a:chOff x="0" y="0"/>
                                    <a:chExt cx="2898140" cy="1259421"/>
                                  </a:xfrm>
                                </wpg:grpSpPr>
                                <wpg:grpSp>
                                  <wpg:cNvPr id="638" name="Group 650"/>
                                  <wpg:cNvGrpSpPr/>
                                  <wpg:grpSpPr>
                                    <a:xfrm>
                                      <a:off x="0" y="0"/>
                                      <a:ext cx="2898140" cy="1259421"/>
                                      <a:chOff x="0" y="0"/>
                                      <a:chExt cx="2898140" cy="1259421"/>
                                    </a:xfrm>
                                  </wpg:grpSpPr>
                                  <wpg:grpSp>
                                    <wpg:cNvPr id="639" name="Group 645"/>
                                    <wpg:cNvGrpSpPr/>
                                    <wpg:grpSpPr>
                                      <a:xfrm>
                                        <a:off x="0" y="0"/>
                                        <a:ext cx="2898140" cy="1226820"/>
                                        <a:chOff x="0" y="0"/>
                                        <a:chExt cx="2898140" cy="1226876"/>
                                      </a:xfrm>
                                    </wpg:grpSpPr>
                                    <wps:wsp>
                                      <wps:cNvPr id="644" name="Straight Connector 618"/>
                                      <wps:cNvCnPr/>
                                      <wps:spPr>
                                        <a:xfrm>
                                          <a:off x="0" y="336620"/>
                                          <a:ext cx="2898140" cy="717550"/>
                                        </a:xfrm>
                                        <a:prstGeom prst="line">
                                          <a:avLst/>
                                        </a:prstGeom>
                                        <a:ln>
                                          <a:solidFill>
                                            <a:schemeClr val="tx1"/>
                                          </a:solidFill>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57" name="Straight Connector 620"/>
                                      <wps:cNvCnPr/>
                                      <wps:spPr>
                                        <a:xfrm flipV="1">
                                          <a:off x="989762" y="276330"/>
                                          <a:ext cx="90170" cy="317578"/>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658" name="Oval 424"/>
                                      <wps:cNvSpPr/>
                                      <wps:spPr>
                                        <a:xfrm>
                                          <a:off x="2136510" y="738554"/>
                                          <a:ext cx="316230" cy="31623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0" name="Straight Connector 426"/>
                                      <wps:cNvCnPr/>
                                      <wps:spPr>
                                        <a:xfrm flipV="1">
                                          <a:off x="899327" y="592853"/>
                                          <a:ext cx="90170" cy="317500"/>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665" name="Straight Connector 429"/>
                                      <wps:cNvCnPr/>
                                      <wps:spPr>
                                        <a:xfrm flipV="1">
                                          <a:off x="2291024" y="592853"/>
                                          <a:ext cx="90170" cy="31750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680" name="Straight Connector 442"/>
                                      <wps:cNvCnPr/>
                                      <wps:spPr>
                                        <a:xfrm flipV="1">
                                          <a:off x="2200589" y="909376"/>
                                          <a:ext cx="90170" cy="317500"/>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686" name="Oval 447"/>
                                      <wps:cNvSpPr/>
                                      <wps:spPr>
                                        <a:xfrm>
                                          <a:off x="839037" y="432079"/>
                                          <a:ext cx="316230" cy="31623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 name="Straight Connector 640"/>
                                      <wps:cNvCnPr/>
                                      <wps:spPr>
                                        <a:xfrm flipV="1">
                                          <a:off x="422030" y="0"/>
                                          <a:ext cx="4445" cy="10541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05" name="Oval 643"/>
                                      <wps:cNvSpPr/>
                                      <wps:spPr>
                                        <a:xfrm>
                                          <a:off x="276329" y="276330"/>
                                          <a:ext cx="316230" cy="316230"/>
                                        </a:xfrm>
                                        <a:prstGeom prst="ellipse">
                                          <a:avLst/>
                                        </a:prstGeom>
                                        <a:noFill/>
                                        <a:ln w="952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06" name="Oval 646"/>
                                    <wps:cNvSpPr/>
                                    <wps:spPr>
                                      <a:xfrm>
                                        <a:off x="1055077" y="200967"/>
                                        <a:ext cx="79375" cy="787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Oval 647"/>
                                    <wps:cNvSpPr/>
                                    <wps:spPr>
                                      <a:xfrm>
                                        <a:off x="2339406" y="542585"/>
                                        <a:ext cx="79375" cy="787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0" name="Oval 648"/>
                                    <wps:cNvSpPr/>
                                    <wps:spPr>
                                      <a:xfrm>
                                        <a:off x="849086" y="869182"/>
                                        <a:ext cx="79375" cy="78740"/>
                                      </a:xfrm>
                                      <a:prstGeom prst="ellipse">
                                        <a:avLst/>
                                      </a:prstGeom>
                                      <a:solidFill>
                                        <a:srgbClr val="00B0F0"/>
                                      </a:solidFill>
                                      <a:ln>
                                        <a:solidFill>
                                          <a:srgbClr val="0070C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 name="Oval 649"/>
                                    <wps:cNvSpPr/>
                                    <wps:spPr>
                                      <a:xfrm>
                                        <a:off x="2155372" y="1180681"/>
                                        <a:ext cx="79375" cy="78740"/>
                                      </a:xfrm>
                                      <a:prstGeom prst="ellipse">
                                        <a:avLst/>
                                      </a:prstGeom>
                                      <a:solidFill>
                                        <a:srgbClr val="00B0F0"/>
                                      </a:solidFill>
                                      <a:ln>
                                        <a:solidFill>
                                          <a:srgbClr val="0070C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42" name="Rectangle 655"/>
                                  <wps:cNvSpPr/>
                                  <wps:spPr>
                                    <a:xfrm>
                                      <a:off x="260350" y="114300"/>
                                      <a:ext cx="144780" cy="279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743" name="Rectangle 655"/>
                            <wps:cNvSpPr/>
                            <wps:spPr>
                              <a:xfrm rot="776775">
                                <a:off x="1290258" y="583421"/>
                                <a:ext cx="216535" cy="2006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 name="Rectangle 655"/>
                            <wps:cNvSpPr/>
                            <wps:spPr>
                              <a:xfrm rot="798083">
                                <a:off x="1228550" y="796594"/>
                                <a:ext cx="216535" cy="2006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5" name="Rectangle 655"/>
                            <wps:cNvSpPr/>
                            <wps:spPr>
                              <a:xfrm rot="798083">
                                <a:off x="2804908" y="1178062"/>
                                <a:ext cx="216535" cy="2006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Rectangle 655"/>
                            <wps:cNvSpPr/>
                            <wps:spPr>
                              <a:xfrm rot="776775">
                                <a:off x="2872226" y="959279"/>
                                <a:ext cx="216535" cy="2223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47" name="Oval 641"/>
                          <wps:cNvSpPr/>
                          <wps:spPr>
                            <a:xfrm>
                              <a:off x="1207770" y="708660"/>
                              <a:ext cx="95885" cy="95885"/>
                            </a:xfrm>
                            <a:prstGeom prst="ellipse">
                              <a:avLst/>
                            </a:prstGeom>
                            <a:solidFill>
                              <a:schemeClr val="bg1">
                                <a:lumMod val="50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Oval 642"/>
                          <wps:cNvSpPr/>
                          <wps:spPr>
                            <a:xfrm>
                              <a:off x="2781300" y="1104900"/>
                              <a:ext cx="95885" cy="95885"/>
                            </a:xfrm>
                            <a:prstGeom prst="ellipse">
                              <a:avLst/>
                            </a:prstGeom>
                            <a:solidFill>
                              <a:schemeClr val="bg1">
                                <a:lumMod val="50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49" name="Text Box 2"/>
                        <wps:cNvSpPr txBox="1">
                          <a:spLocks noChangeArrowheads="1"/>
                        </wps:cNvSpPr>
                        <wps:spPr bwMode="auto">
                          <a:xfrm>
                            <a:off x="1273214" y="555332"/>
                            <a:ext cx="758189" cy="535939"/>
                          </a:xfrm>
                          <a:prstGeom prst="rect">
                            <a:avLst/>
                          </a:prstGeom>
                          <a:noFill/>
                          <a:ln w="9525">
                            <a:noFill/>
                            <a:miter lim="800000"/>
                            <a:headEnd/>
                            <a:tailEnd/>
                          </a:ln>
                        </wps:spPr>
                        <wps:txbx>
                          <w:txbxContent>
                            <w:p w14:paraId="0C9CA296" w14:textId="77777777" w:rsidR="004219EC" w:rsidRPr="001D36E6" w:rsidRDefault="004219EC" w:rsidP="00C0772F">
                              <w:proofErr w:type="spellStart"/>
                              <w:r w:rsidRPr="001D36E6">
                                <w:t>Endnode</w:t>
                              </w:r>
                              <w:proofErr w:type="spellEnd"/>
                            </w:p>
                          </w:txbxContent>
                        </wps:txbx>
                        <wps:bodyPr rot="0" vert="horz" wrap="square" lIns="91440" tIns="45720" rIns="91440" bIns="45720" anchor="t" anchorCtr="0">
                          <a:spAutoFit/>
                        </wps:bodyPr>
                      </wps:wsp>
                      <wps:wsp>
                        <wps:cNvPr id="750" name="Text Box 2"/>
                        <wps:cNvSpPr txBox="1">
                          <a:spLocks noChangeArrowheads="1"/>
                        </wps:cNvSpPr>
                        <wps:spPr bwMode="auto">
                          <a:xfrm>
                            <a:off x="2824218" y="925555"/>
                            <a:ext cx="807719" cy="535939"/>
                          </a:xfrm>
                          <a:prstGeom prst="rect">
                            <a:avLst/>
                          </a:prstGeom>
                          <a:noFill/>
                          <a:ln w="9525">
                            <a:noFill/>
                            <a:miter lim="800000"/>
                            <a:headEnd/>
                            <a:tailEnd/>
                          </a:ln>
                        </wps:spPr>
                        <wps:txbx>
                          <w:txbxContent>
                            <w:p w14:paraId="7015FEAD" w14:textId="77777777" w:rsidR="004219EC" w:rsidRPr="001D36E6" w:rsidRDefault="004219EC" w:rsidP="00C0772F">
                              <w:proofErr w:type="spellStart"/>
                              <w:r w:rsidRPr="001D36E6">
                                <w:t>Startnode</w:t>
                              </w:r>
                              <w:proofErr w:type="spellEnd"/>
                            </w:p>
                          </w:txbxContent>
                        </wps:txbx>
                        <wps:bodyPr rot="0" vert="horz" wrap="square" lIns="91440" tIns="45720" rIns="91440" bIns="45720" anchor="t" anchorCtr="0">
                          <a:spAutoFit/>
                        </wps:bodyPr>
                      </wps:wsp>
                    </wpg:wgp>
                  </a:graphicData>
                </a:graphic>
              </wp:inline>
            </w:drawing>
          </mc:Choice>
          <mc:Fallback>
            <w:pict>
              <v:group id="Gruppieren 57" o:spid="_x0000_s1092" style="width:299.05pt;height:135.75pt;mso-position-horizontal-relative:char;mso-position-vertical-relative:line" coordsize="37979,1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">
                <v:group id="Gruppieren 58" o:spid="_x0000_s1093" style="position:absolute;width:37979;height:17241" coordsize="37979,17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DIp8YAAADcAAAADwAAAGRycy9kb3ducmV2LnhtbESPQWvCQBSE7wX/w/KE&#10;3uomSktN3YQgtvQgQlWQ3h7ZZxKSfRuy2yT++25B6HGYmW+YTTaZVgzUu9qygngRgSAurK65VHA+&#10;vT+9gnAeWWNrmRTcyEGWzh42mGg78hcNR1+KAGGXoILK+y6R0hUVGXQL2xEH72p7gz7IvpS6xzHA&#10;TSuXUfQiDdYcFirsaFtR0Rx/jIKPEcd8Fe+GfXPd3r5Pz4fLPialHudT/gbC0+T/w/f2p1awWq/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MMinxgAAANwA&#10;AAAPAAAAAAAAAAAAAAAAAKoCAABkcnMvZG93bnJldi54bWxQSwUGAAAAAAQABAD6AAAAnQMAAAAA&#10;">
                  <v:group id="Gruppieren 314" o:spid="_x0000_s1094" style="position:absolute;width:37979;height:17241" coordsize="37979,17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group id="Group 664" o:spid="_x0000_s1095" style="position:absolute;width:37979;height:17241" coordorigin="938" coordsize="37982,17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37z8YAAADcAAAADwAAAGRycy9kb3ducmV2LnhtbESPT2vCQBTE7wW/w/IK&#10;vdXNH1skdQ0itngQoSqU3h7ZZxKSfRuy2yR++25B6HGYmd8wq3wyrRiod7VlBfE8AkFcWF1zqeBy&#10;fn9egnAeWWNrmRTcyEG+nj2sMNN25E8aTr4UAcIuQwWV910mpSsqMujmtiMO3tX2Bn2QfSl1j2OA&#10;m1YmUfQqDdYcFirsaFtR0Zx+jIKPEcdNGu+GQ3Pd3r7PL8evQ0xKPT1OmzcQnib/H76391rBI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zfvPxgAAANwA&#10;AAAPAAAAAAAAAAAAAAAAAKoCAABkcnMvZG93bnJldi54bWxQSwUGAAAAAAQABAD6AAAAnQMAAAAA&#10;">
                      <v:shape id="_x0000_s1096" type="#_x0000_t202" style="position:absolute;left:938;top:7745;width:9907;height:4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VQcQA&#10;AADcAAAADwAAAGRycy9kb3ducmV2LnhtbESPQWvCQBSE74L/YXlCb3VXq8XGbERaCp4qTWvB2yP7&#10;TILZtyG7NfHfd4WCx2FmvmHSzWAbcaHO1441zKYKBHHhTM2lhu+v98cVCB+QDTaOScOVPGyy8SjF&#10;xLieP+mSh1JECPsENVQhtImUvqjIop+6ljh6J9dZDFF2pTQd9hFuGzlX6llarDkuVNjSa0XFOf+1&#10;Gg4fp+PPQu3LN7tsezcoyfZFav0wGbZrEIGGcA//t3dGw+JpC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l1UHEAAAA3AAAAA8AAAAAAAAAAAAAAAAAmAIAAGRycy9k&#10;b3ducmV2LnhtbFBLBQYAAAAABAAEAPUAAACJAwAAAAA=&#10;" filled="f" stroked="f">
                        <v:textbox>
                          <w:txbxContent>
                            <w:p w14:paraId="11571403" w14:textId="77777777" w:rsidR="004219EC" w:rsidRPr="00390DF1" w:rsidRDefault="004219EC" w:rsidP="00C0772F">
                              <w:r w:rsidRPr="00390DF1">
                                <w:t>Winkel der Strasse</w:t>
                              </w:r>
                              <w:r>
                                <w:t>: 280°</w:t>
                              </w:r>
                            </w:p>
                          </w:txbxContent>
                        </v:textbox>
                      </v:shape>
                      <v:shape id="_x0000_s1097" type="#_x0000_t202" style="position:absolute;left:13017;width:25904;height:3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PmL8MA&#10;AADcAAAADwAAAGRycy9kb3ducmV2LnhtbESPQWvCQBSE74L/YXlCb7rRVimpq4htwUMvxnh/ZF+z&#10;odm3Iftq4r/vFgo9DjPzDbPdj75VN+pjE9jAcpGBIq6Cbbg2UF7e58+goiBbbAOTgTtF2O+mky3m&#10;Ngx8plshtUoQjjkacCJdrnWsHHmMi9ARJ+8z9B4lyb7WtschwX2rV1m20R4bTgsOOzo6qr6Kb29A&#10;xB6W9/LNx9N1/HgdXFatsTTmYTYeXkAJjfIf/mufrIGnxw38nklHQO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PmL8MAAADcAAAADwAAAAAAAAAAAAAAAACYAgAAZHJzL2Rv&#10;d25yZXYueG1sUEsFBgAAAAAEAAQA9QAAAIgDAAAAAA==&#10;" filled="f" stroked="f">
                        <v:textbox style="mso-fit-shape-to-text:t">
                          <w:txbxContent>
                            <w:p w14:paraId="54A7756E" w14:textId="77777777" w:rsidR="004219EC" w:rsidRPr="00E60FB1" w:rsidRDefault="004219EC" w:rsidP="00C0772F">
                              <w:r w:rsidRPr="00E60FB1">
                                <w:t>Koordinaten für rechten Buffer</w:t>
                              </w:r>
                            </w:p>
                          </w:txbxContent>
                        </v:textbox>
                      </v:shape>
                      <v:shape id="_x0000_s1098" type="#_x0000_t202" style="position:absolute;left:2878;top:13672;width:24411;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9DtMMA&#10;AADcAAAADwAAAGRycy9kb3ducmV2LnhtbESPQWvCQBSE74X+h+UJ3urG2lZJXUWqgodeqvH+yL5m&#10;g9m3Iftq4r93C4Ueh5n5hlmuB9+oK3WxDmxgOslAEZfB1lwZKE77pwWoKMgWm8Bk4EYR1qvHhyXm&#10;NvT8RdejVCpBOOZowIm0udaxdOQxTkJLnLzv0HmUJLtK2w77BPeNfs6yN+2x5rTgsKUPR+Xl+OMN&#10;iNjN9FbsfDych89t77LyFQtjxqNh8w5KaJD/8F/7YA28zObwe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9DtMMAAADcAAAADwAAAAAAAAAAAAAAAACYAgAAZHJzL2Rv&#10;d25yZXYueG1sUEsFBgAAAAAEAAQA9QAAAIgDAAAAAA==&#10;" filled="f" stroked="f">
                        <v:textbox style="mso-fit-shape-to-text:t">
                          <w:txbxContent>
                            <w:p w14:paraId="3750DB99" w14:textId="77777777" w:rsidR="004219EC" w:rsidRPr="001D36E6" w:rsidRDefault="004219EC" w:rsidP="00C0772F">
                              <w:r w:rsidRPr="001D36E6">
                                <w:t>Koordinaten für linken Buffer</w:t>
                              </w:r>
                            </w:p>
                          </w:txbxContent>
                        </v:textbox>
                      </v:shape>
                      <v:group id="Group 659" o:spid="_x0000_s1099" style="position:absolute;left:1397;top:508;width:35220;height:15941" coordorigin=",127" coordsize="35221,1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fk8YAAADcAAAADwAAAGRycy9kb3ducmV2LnhtbESPzWrDMBCE74G+g9hC&#10;b4nsmoTgRgnBtKUHU4hTKL0t1sY2sVbGUv3z9lWgkOMwM98wu8NkWjFQ7xrLCuJVBIK4tLrhSsHX&#10;+W25BeE8ssbWMimYycFh/7DYYartyCcaCl+JAGGXooLa+y6V0pU1GXQr2xEH72J7gz7IvpK6xzHA&#10;TSufo2gjDTYcFmrsKKupvBa/RsH7iOMxiV+H/HrJ5p/z+vM7j0mpp8fp+ALC0+Tv4f/2h1awiRO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ZV+TxgAAANwA&#10;AAAPAAAAAAAAAAAAAAAAAKoCAABkcnMvZG93bnJldi54bWxQSwUGAAAAAAQABAD6AAAAnQMAAAAA&#10;">
                        <v:shape id="_x0000_s1100" type="#_x0000_t202" style="position:absolute;left:20289;top:6589;width:8650;height:5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BK2cIA&#10;AADcAAAADwAAAGRycy9kb3ducmV2LnhtbESPwWrDMBBE74X+g9hCb43sQkJwI5uQtpBDLk2c+2Jt&#10;LRNrZaxt7Px9VCj0OMzMG2ZTzb5XVxpjF9hAvshAETfBdtwaqE+fL2tQUZAt9oHJwI0iVOXjwwYL&#10;Gyb+outRWpUgHAs04ESGQuvYOPIYF2EgTt53GD1KkmOr7YhTgvtev2bZSnvsOC04HGjnqLkcf7wB&#10;EbvNb/WHj/vzfHifXNYssTbm+WnevoESmuU//NfeWwOrfAm/Z9IR0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0ErZwgAAANwAAAAPAAAAAAAAAAAAAAAAAJgCAABkcnMvZG93&#10;bnJldi54bWxQSwUGAAAAAAQABAD1AAAAhwMAAAAA&#10;" filled="f" stroked="f">
                          <v:textbox style="mso-fit-shape-to-text:t">
                            <w:txbxContent>
                              <w:p w14:paraId="34053FDE" w14:textId="77777777" w:rsidR="004219EC" w:rsidRPr="001D36E6" w:rsidRDefault="004219EC" w:rsidP="00C0772F">
                                <w:r w:rsidRPr="001D36E6">
                                  <w:t>+ 90°</w:t>
                                </w:r>
                                <w:r>
                                  <w:t xml:space="preserve"> = 10°</w:t>
                                </w:r>
                              </w:p>
                            </w:txbxContent>
                          </v:textbox>
                        </v:shape>
                        <v:shape id="_x0000_s1101" type="#_x0000_t202" style="position:absolute;left:18247;top:10709;width:8497;height:5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eGZ8IA&#10;AADcAAAADwAAAGRycy9kb3ducmV2LnhtbESPQWvCQBSE74L/YXlCb7qJUCmpq4i24KGX2nh/ZF+z&#10;wezbkH2a+O+7gtDjMDPfMOvt6Ft1oz42gQ3kiwwUcRVsw7WB8udz/gYqCrLFNjAZuFOE7WY6WWNh&#10;w8DfdDtJrRKEY4EGnEhXaB0rRx7jInTEyfsNvUdJsq+17XFIcN/qZZattMeG04LDjvaOqsvp6g2I&#10;2F1+Lz98PJ7Hr8PgsuoVS2NeZuPuHZTQKP/hZ/toDayWOTzOpCO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h4ZnwgAAANwAAAAPAAAAAAAAAAAAAAAAAJgCAABkcnMvZG93&#10;bnJldi54bWxQSwUGAAAAAAQABAD1AAAAhwMAAAAA&#10;" filled="f" stroked="f">
                          <v:textbox style="mso-fit-shape-to-text:t">
                            <w:txbxContent>
                              <w:p w14:paraId="487005D5" w14:textId="77777777" w:rsidR="004219EC" w:rsidRPr="001D36E6" w:rsidRDefault="004219EC" w:rsidP="00C0772F">
                                <w:r w:rsidRPr="001D36E6">
                                  <w:t>- 90°</w:t>
                                </w:r>
                                <w:r>
                                  <w:t xml:space="preserve"> =190°</w:t>
                                </w:r>
                              </w:p>
                            </w:txbxContent>
                          </v:textbox>
                        </v:shape>
                        <v:group id="Group 656" o:spid="_x0000_s1102" style="position:absolute;top:127;width:35221;height:15303" coordsize="28981,125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0UwtcQAAADcAAAADwAAAGRycy9kb3ducmV2LnhtbESPQYvCMBSE7wv+h/AE&#10;b2vayopUo4ioeJCFVUG8PZpnW2xeShPb+u/NwsIeh5n5hlmselOJlhpXWlYQjyMQxJnVJecKLufd&#10;5wyE88gaK8uk4EUOVsvBxwJTbTv+ofbkcxEg7FJUUHhfp1K6rCCDbmxr4uDdbWPQB9nkUjfYBbip&#10;ZBJFU2mw5LBQYE2bgrLH6WkU7Dvs1pN42x4f983rdv76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0UwtcQAAADcAAAA&#10;DwAAAAAAAAAAAAAAAACqAgAAZHJzL2Rvd25yZXYueG1sUEsFBgAAAAAEAAQA+gAAAJsDAAAAAA==&#10;">
                          <v:group id="Group 650" o:spid="_x0000_s1103" style="position:absolute;width:28981;height:12594" coordsize="28981,125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3SRgsMAAADcAAAADwAAAGRycy9kb3ducmV2LnhtbERPTWvCQBC9F/wPywi9&#10;1U0qDSW6BhErPQShWhBvQ3ZMQrKzIbsm8d93D0KPj/e9zibTioF6V1tWEC8iEMSF1TWXCn7PX2+f&#10;IJxH1thaJgUPcpBtZi9rTLUd+YeGky9FCGGXooLK+y6V0hUVGXQL2xEH7mZ7gz7AvpS6xzGEm1a+&#10;R1EiDdYcGirsaFdR0ZzuRsFhxHG7jPdD3tx2j+v543jJY1LqdT5tVyA8Tf5f/HR/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dJGCwwAAANwAAAAP&#10;AAAAAAAAAAAAAAAAAKoCAABkcnMvZG93bnJldi54bWxQSwUGAAAAAAQABAD6AAAAmgMAAAAA&#10;">
                            <v:group id="Group 645" o:spid="_x0000_s1104" style="position:absolute;width:28981;height:12268" coordsize="28981,122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Dg0GcUAAADcAAAADwAAAGRycy9kb3ducmV2LnhtbESPQYvCMBSE78L+h/CE&#10;vWnaFcWtRhFxlz2IoC6It0fzbIvNS2liW/+9EQSPw8x8w8yXnSlFQ7UrLCuIhxEI4tTqgjMF/8ef&#10;wRSE88gaS8uk4E4OlouP3hwTbVveU3PwmQgQdgkqyL2vEildmpNBN7QVcfAutjbog6wzqWtsA9yU&#10;8iuKJtJgwWEhx4rWOaXXw80o+G2xXY3iTbO9Xtb383G8O21jUuqz361mIDx1/h1+tf+0gs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4NBnFAAAA3AAA&#10;AA8AAAAAAAAAAAAAAAAAqgIAAGRycy9kb3ducmV2LnhtbFBLBQYAAAAABAAEAPoAAACcAwAAAAA=&#10;">
                              <v:line id="Straight Connector 618" o:spid="_x0000_s1105" style="position:absolute;visibility:visible;mso-wrap-style:square" from="0,3366" to="28981,10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bK2cMAAADcAAAADwAAAGRycy9kb3ducmV2LnhtbESPQYvCMBSE7wv+h/AWvIimishSjSKi&#10;oCgLdsXzs3m2ZZuX2kRb/71ZEPY4zMw3zGzRmlI8qHaFZQXDQQSCOLW64EzB6WfT/wLhPLLG0jIp&#10;eJKDxbzzMcNY24aP9Eh8JgKEXYwKcu+rWEqX5mTQDWxFHLyrrQ36IOtM6hqbADelHEXRRBosOCzk&#10;WNEqp/Q3uRsFa7zcerw/nXff++v98NRLYm6U6n62yykIT63/D7/bW61gMh7D35lwBOT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2ytnDAAAA3AAAAA8AAAAAAAAAAAAA&#10;AAAAoQIAAGRycy9kb3ducmV2LnhtbFBLBQYAAAAABAAEAPkAAACRAwAAAAA=&#10;" strokecolor="black [3213]">
                                <v:stroke startarrow="open"/>
                              </v:line>
                              <v:line id="Straight Connector 620" o:spid="_x0000_s1106" style="position:absolute;flip:y;visibility:visible;mso-wrap-style:square" from="9897,2763" to="10799,5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kil8YAAADcAAAADwAAAGRycy9kb3ducmV2LnhtbESPT2vCQBTE70K/w/IK3nRTRVtSV2lF&#10;8c/JWvH8yL4mwezbmF2T6Kd3BaHHYWZ+w0xmrSlETZXLLSt460cgiBOrc04VHH6XvQ8QziNrLCyT&#10;gis5mE1fOhOMtW34h+q9T0WAsItRQeZ9GUvpkowMur4tiYP3ZyuDPsgqlbrCJsBNIQdRNJYGcw4L&#10;GZY0zyg57S9GwWaLw9UuaZr1YXGpj7vvwe10PirVfW2/PkF4av1/+NleawXj0Ts8zoQjIK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ZIpfGAAAA3AAAAA8AAAAAAAAA&#10;AAAAAAAAoQIAAGRycy9kb3ducmV2LnhtbFBLBQYAAAAABAAEAPkAAACUAwAAAAA=&#10;" strokecolor="#c00000"/>
                              <v:oval id="Oval 424" o:spid="_x0000_s1107" style="position:absolute;left:21365;top:7385;width:3162;height:3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eky8IA&#10;AADcAAAADwAAAGRycy9kb3ducmV2LnhtbERPy2oCMRTdC/5DuEJ3mrS0Q5maGYpWbBeCVRddXiZ3&#10;Hji5GSZR079vFgWXh/NeltH24kqj7xxreFwoEMSVMx03Gk7HzfwVhA/IBnvHpOGXPJTFdLLE3Lgb&#10;f9P1EBqRQtjnqKENYcil9FVLFv3CDcSJq91oMSQ4NtKMeEvhtpdPSmXSYsepocWBVi1V58PFatj9&#10;ZF/PAWMd96zOarv9WNd7pfXDLL6/gQgUw1387/40GrKXtDadSUdAF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16TLwgAAANwAAAAPAAAAAAAAAAAAAAAAAJgCAABkcnMvZG93&#10;bnJldi54bWxQSwUGAAAAAAQABAD1AAAAhwMAAAAA&#10;" filled="f" strokecolor="black [3213]"/>
                              <v:line id="Straight Connector 426" o:spid="_x0000_s1108" style="position:absolute;flip:y;visibility:visible;mso-wrap-style:square" from="8993,5928" to="9894,9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Om0MIAAADcAAAADwAAAGRycy9kb3ducmV2LnhtbERPy2qDQBTdB/oPwy10F0ezMMU6SikI&#10;pQRCHtDtrXPVoc4dcaaJ7ddnFoEuD+dd1osdxYVmbxwryJIUBHHrtOFewfnUrJ9B+ICscXRMCn7J&#10;Q109rEostLvygS7H0IsYwr5ABUMIUyGlbwey6BM3EUeuc7PFEOHcSz3jNYbbUW7SNJcWDceGASd6&#10;G6j9Pv5YBWa7/dT0YbKmyXbB/X11u9Nmr9TT4/L6AiLQEv7Fd/e7VpDncX48E4+ArG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KOm0MIAAADcAAAADwAAAAAAAAAAAAAA&#10;AAChAgAAZHJzL2Rvd25yZXYueG1sUEsFBgAAAAAEAAQA+QAAAJADAAAAAA==&#10;" strokecolor="#0070c0"/>
                              <v:line id="Straight Connector 429" o:spid="_x0000_s1109" style="position:absolute;flip:y;visibility:visible;mso-wrap-style:square" from="22910,5928" to="23811,9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vTxsYAAADcAAAADwAAAGRycy9kb3ducmV2LnhtbESPQWvCQBSE7wX/w/IEb3VTpUHSbKSK&#10;ou3Jqnh+ZF+TYPZtzK5J2l/fLRR6HGbmGyZdDqYWHbWusqzgaRqBIM6trrhQcD5tHxcgnEfWWFsm&#10;BV/kYJmNHlJMtO35g7qjL0SAsEtQQel9k0jp8pIMuqltiIP3aVuDPsi2kLrFPsBNLWdRFEuDFYeF&#10;Ehtal5Rfj3ej4O0d57tD3vf78+beXQ6r2ff1dlFqMh5eX0B4Gvx/+K+91wri+Bl+z4QjIL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Mr08bGAAAA3AAAAA8AAAAAAAAA&#10;AAAAAAAAoQIAAGRycy9kb3ducmV2LnhtbFBLBQYAAAAABAAEAPkAAACUAwAAAAA=&#10;" strokecolor="#c00000"/>
                              <v:line id="Straight Connector 442" o:spid="_x0000_s1110" style="position:absolute;flip:y;visibility:visible;mso-wrap-style:square" from="22005,9093" to="22907,12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9AKsAAAADcAAAADwAAAGRycy9kb3ducmV2LnhtbERPy4rCMBTdD/gP4QruxrQuVKpRRCjI&#10;IIgPcHttrm2wuSlNRqtfbxaCy8N5z5edrcWdWm8cK0iHCQjiwmnDpYLTMf+dgvABWWPtmBQ8ycNy&#10;0fuZY6bdg/d0P4RSxBD2GSqoQmgyKX1RkUU/dA1x5K6utRgibEupW3zEcFvLUZKMpUXDsaHChtYV&#10;FbfDv1VgJpOzpj+T5nm6De51uW6Po51Sg363moEI1IWv+OPeaAXjaZwfz8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CvQCrAAAAA3AAAAA8AAAAAAAAAAAAAAAAA&#10;oQIAAGRycy9kb3ducmV2LnhtbFBLBQYAAAAABAAEAPkAAACOAwAAAAA=&#10;" strokecolor="#0070c0"/>
                              <v:oval id="Oval 447" o:spid="_x0000_s1111" style="position:absolute;left:8390;top:4320;width:3162;height:31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S5ZcQA&#10;AADcAAAADwAAAGRycy9kb3ducmV2LnhtbESPzWsCMRTE7wX/h/AEbzWxyCKrUUQrtoeCXwePj83b&#10;D9y8LJuo6X/fFAo9DjPzG2axirYVD+p941jDZKxAEBfONFxpuJx3rzMQPiAbbB2Thm/ysFoOXhaY&#10;G/fkIz1OoRIJwj5HDXUIXS6lL2qy6MeuI05e6XqLIcm+kqbHZ4LbVr4plUmLDaeFGjva1FTcTner&#10;4euafU4DxjIeWN3Ufv++LQ9K69EwrucgAsXwH/5rfxgN2SyD3zPpCM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kuWXEAAAA3AAAAA8AAAAAAAAAAAAAAAAAmAIAAGRycy9k&#10;b3ducmV2LnhtbFBLBQYAAAAABAAEAPUAAACJAwAAAAA=&#10;" filled="f" strokecolor="black [3213]"/>
                              <v:line id="Straight Connector 640" o:spid="_x0000_s1112" style="position:absolute;flip:y;visibility:visible;mso-wrap-style:square" from="4220,0" to="4264,10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CI98UAAADcAAAADwAAAGRycy9kb3ducmV2LnhtbESP3WoCMRSE7wt9h3AK3mnSYrVdjWKF&#10;QumN+PMAh81xs3RzsiZR1336piD0cpiZb5j5snONuFCItWcNzyMFgrj0puZKw2H/OXwDEROywcYz&#10;abhRhOXi8WGOhfFX3tJllyqRIRwL1GBTagspY2nJYRz5ljh7Rx8cpixDJU3Aa4a7Rr4oNZEOa84L&#10;FltaWyp/dmenoenToX//WNtencY3s9lMfHj91nrw1K1mIBJ16T98b38ZDVM1hr8z+Qj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6CI98UAAADcAAAADwAAAAAAAAAA&#10;AAAAAAChAgAAZHJzL2Rvd25yZXYueG1sUEsFBgAAAAAEAAQA+QAAAJMDAAAAAA==&#10;" strokecolor="black [3213]"/>
                              <v:oval id="Oval 643" o:spid="_x0000_s1113" style="position:absolute;left:2763;top:2763;width:3162;height:3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IhqsIA&#10;AADcAAAADwAAAGRycy9kb3ducmV2LnhtbESPS4sCMRCE78L+h9AL3jTZXXwwGkVcFgQvPu/NpJ0M&#10;O+kMk6ijv94Igseiqr6ipvPWVeJCTSg9a/jqKxDEuTclFxoO+7/eGESIyAYrz6ThRgHms4/OFDPj&#10;r7ylyy4WIkE4ZKjBxlhnUobcksPQ9zVx8k6+cRiTbAppGrwmuKvkt1JD6bDktGCxpqWl/H93dhrO&#10;3q9v9rf+UcfNCDetwfugQK27n+1iAiJSG9/hV3tlNIzUAJ5n0hGQs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iGqwgAAANwAAAAPAAAAAAAAAAAAAAAAAJgCAABkcnMvZG93&#10;bnJldi54bWxQSwUGAAAAAAQABAD1AAAAhwMAAAAA&#10;" filled="f" strokecolor="#00b050"/>
                            </v:group>
                            <v:oval id="Oval 646" o:spid="_x0000_s1114" style="position:absolute;left:10550;top:2009;width:794;height:7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d68UA&#10;AADcAAAADwAAAGRycy9kb3ducmV2LnhtbESPUWvCMBSF3wf7D+EOfJuJFnR0RhmDUUEUrIOxt0tz&#10;15Y1NyWJtfv3iyD4eDjnfIez2oy2EwP50DrWMJsqEMSVMy3XGj5PH88vIEJENtg5Jg1/FGCzfnxY&#10;YW7chY80lLEWCcIhRw1NjH0uZagashimridO3o/zFmOSvpbG4yXBbSfnSi2kxZbTQoM9vTdU/ZZn&#10;q2E4l/UsK1qV7bPi6A/fu8NXsdR68jS+vYKINMZ7+NbeGg1LtYDrmXQ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NZ3rxQAAANwAAAAPAAAAAAAAAAAAAAAAAJgCAABkcnMv&#10;ZG93bnJldi54bWxQSwUGAAAAAAQABAD1AAAAigMAAAAA&#10;" fillcolor="#cf543f [3205]" strokecolor="#6b261b [1605]" strokeweight="2pt"/>
                            <v:oval id="Oval 647" o:spid="_x0000_s1115" style="position:absolute;left:23394;top:5425;width:793;height:7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zcUA&#10;AADcAAAADwAAAGRycy9kb3ducmV2LnhtbESPQWvCQBSE7wX/w/KE3urGBhpJXUWEkoJUMArS2yP7&#10;moRm34bdNcZ/3y0IHoeZ+YZZrkfTiYGcby0rmM8SEMSV1S3XCk7Hj5cFCB+QNXaWScGNPKxXk6cl&#10;5tpe+UBDGWoRIexzVNCE0OdS+qohg35me+Lo/VhnMETpaqkdXiPcdPI1Sd6kwZbjQoM9bRuqfsuL&#10;UTBcynqeFm2SfqXFwe2/d/tzkSn1PB037yACjeERvrc/tYIszeD/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FfLNxQAAANwAAAAPAAAAAAAAAAAAAAAAAJgCAABkcnMv&#10;ZG93bnJldi54bWxQSwUGAAAAAAQABAD1AAAAigMAAAAA&#10;" fillcolor="#cf543f [3205]" strokecolor="#6b261b [1605]" strokeweight="2pt"/>
                            <v:oval id="Oval 648" o:spid="_x0000_s1116" style="position:absolute;left:8490;top:8691;width:794;height:7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KrLcQA&#10;AADcAAAADwAAAGRycy9kb3ducmV2LnhtbERP3WrCMBS+H/gO4Qi7EU0dOl01yiYMxQluzgc4Nse2&#10;2pzUJmrn05sLYZcf3/94WptCXKhyuWUF3U4EgjixOudUwfb3sz0E4TyyxsIyKfgjB9NJ42mMsbZX&#10;/qHLxqcihLCLUUHmfRlL6ZKMDLqOLYkDt7eVQR9glUpd4TWEm0K+RNGrNJhzaMiwpFlGyXFzNgr6&#10;x+XX984O5fy26rf8xwHf1vVJqedm/T4C4an2/+KHe6EVDHphfjgTjoC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Cqy3EAAAA3AAAAA8AAAAAAAAAAAAAAAAAmAIAAGRycy9k&#10;b3ducmV2LnhtbFBLBQYAAAAABAAEAPUAAACJAwAAAAA=&#10;" fillcolor="#00b0f0" strokecolor="#0070c0" strokeweight="2pt"/>
                            <v:oval id="Oval 649" o:spid="_x0000_s1117" style="position:absolute;left:21553;top:11806;width:794;height:7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4OtscA&#10;AADcAAAADwAAAGRycy9kb3ducmV2LnhtbESP3WrCQBSE7wu+w3IEb4puFH9TV6mFomihrfoAx+xp&#10;kpo9G7Orpn16Vyj0cpiZb5jpvDaFuFDlcssKup0IBHFidc6pgv3utT0G4TyyxsIyKfghB/NZ42GK&#10;sbZX/qTL1qciQNjFqCDzvoyldElGBl3HlsTB+7KVQR9klUpd4TXATSF7UTSUBnMOCxmW9JJRctye&#10;jYLBcb35ONixXP6+DR794hsn7/VJqVazfn4C4an2/+G/9korGPW7cD8Tj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ODrbHAAAA3AAAAA8AAAAAAAAAAAAAAAAAmAIAAGRy&#10;cy9kb3ducmV2LnhtbFBLBQYAAAAABAAEAPUAAACMAwAAAAA=&#10;" fillcolor="#00b0f0" strokecolor="#0070c0" strokeweight="2pt"/>
                          </v:group>
                          <v:rect id="Rectangle 655" o:spid="_x0000_s1118" style="position:absolute;left:2603;top:1143;width:1448;height:2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BgL8QA&#10;AADcAAAADwAAAGRycy9kb3ducmV2LnhtbESPS2/CMBCE70j9D9ZW4lYcnkEpBlUIEOXGI5xX8TaJ&#10;iNdpbCD8e1ypEsfRzHyjmS1aU4kbNa60rKDfi0AQZ1aXnCs4HdcfUxDOI2usLJOCBzlYzN86M0y0&#10;vfOebgefiwBhl6CCwvs6kdJlBRl0PVsTB+/HNgZ9kE0udYP3ADeVHETRRBosOSwUWNOyoOxyuBoF&#10;13H8vWrPv5thGqXxLq3GW7+pleq+t1+fIDy1/hX+b2+1gng0gL8z4Qj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AYC/EAAAA3AAAAA8AAAAAAAAAAAAAAAAAmAIAAGRycy9k&#10;b3ducmV2LnhtbFBLBQYAAAAABAAEAPUAAACJAwAAAAA=&#10;" fillcolor="white [3212]" stroked="f" strokeweight="2pt"/>
                        </v:group>
                      </v:group>
                    </v:group>
                    <v:rect id="Rectangle 655" o:spid="_x0000_s1119" style="position:absolute;left:12902;top:5834;width:2165;height:2006;rotation:84844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qscQA&#10;AADcAAAADwAAAGRycy9kb3ducmV2LnhtbESPQWvCQBSE7wX/w/IEb3WTWmpJ3YhIRQ+loNH7I/ua&#10;pGbfht01if++Wyj0OMzMN8xqPZpW9OR8Y1lBOk9AEJdWN1wpOBe7x1cQPiBrbC2Tgjt5WOeThxVm&#10;2g58pP4UKhEh7DNUUIfQZVL6siaDfm474uh9WWcwROkqqR0OEW5a+ZQkL9Jgw3Ghxo62NZXX080o&#10;OBQfezTfhXch7avLZbgm7ee7UrPpuHkDEWgM/+G/9kErWD4v4PdMP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BKrHEAAAA3AAAAA8AAAAAAAAAAAAAAAAAmAIAAGRycy9k&#10;b3ducmV2LnhtbFBLBQYAAAAABAAEAPUAAACJAwAAAAA=&#10;" fillcolor="white [3212]" stroked="f" strokeweight="2pt"/>
                    <v:rect id="Rectangle 655" o:spid="_x0000_s1120" style="position:absolute;left:12285;top:7965;width:2165;height:2007;rotation:87171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je5MEA&#10;AADcAAAADwAAAGRycy9kb3ducmV2LnhtbESP3WoCMRSE74W+QziF3mli8Y/VKKKIelnbBzhsjrth&#10;NydLkur69o0g9HKYmW+Y1aZ3rbhRiNazhvFIgSAuvbFcafj5PgwXIGJCNth6Jg0PirBZvw1WWBh/&#10;5y+6XVIlMoRjgRrqlLpCyljW5DCOfEecvasPDlOWoZIm4D3DXSs/lZpJh5bzQo0d7Woqm8uv09BM&#10;H/PA+3g+WmvG55lX1+aktP5477dLEIn69B9+tU9Gw3wygeeZfAT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kI3uTBAAAA3AAAAA8AAAAAAAAAAAAAAAAAmAIAAGRycy9kb3du&#10;cmV2LnhtbFBLBQYAAAAABAAEAPUAAACGAwAAAAA=&#10;" fillcolor="white [3212]" stroked="f" strokeweight="2pt"/>
                    <v:rect id="Rectangle 655" o:spid="_x0000_s1121" style="position:absolute;left:28049;top:11780;width:2165;height:2007;rotation:87171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R7f8IA&#10;AADcAAAADwAAAGRycy9kb3ducmV2LnhtbESP3WoCMRSE7wt9h3AKvauJpf6wGkUUqV768wCHzXE3&#10;7OZkSVJd374RBC+HmfmGmS9714orhWg9axgOFAji0hvLlYbzafs1BRETssHWM2m4U4Tl4v1tjoXx&#10;Nz7Q9ZgqkSEcC9RQp9QVUsayJodx4Dvi7F18cJiyDJU0AW8Z7lr5rdRYOrScF2rsaF1T2Rz/nIZm&#10;dJ8E3sT9r7VmuB97dWl2SuvPj341A5GoT6/ws70zGiY/I3icyUd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RHt/wgAAANwAAAAPAAAAAAAAAAAAAAAAAJgCAABkcnMvZG93&#10;bnJldi54bWxQSwUGAAAAAAQABAD1AAAAhwMAAAAA&#10;" fillcolor="white [3212]" stroked="f" strokeweight="2pt"/>
                    <v:rect id="Rectangle 655" o:spid="_x0000_s1122" style="position:absolute;left:28722;top:9592;width:2165;height:2223;rotation:84844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aJKcMA&#10;AADcAAAADwAAAGRycy9kb3ducmV2LnhtbESPQWvCQBSE74L/YXkFb7qxiJXoKkUqepBCE70/sq9J&#10;avZt2F2T+O/dQqHHYWa+YTa7wTSiI+drywrmswQEcWF1zaWCS36YrkD4gKyxsUwKHuRhtx2PNphq&#10;2/MXdVkoRYSwT1FBFUKbSumLigz6mW2Jo/dtncEQpSuldthHuGnka5IspcGa40KFLe0rKm7Z3Sg4&#10;5ecjmp/cuzDvyuu1vyXN54dSk5fhfQ0i0BD+w3/tk1bwtljC75l4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aJKcMAAADcAAAADwAAAAAAAAAAAAAAAACYAgAAZHJzL2Rv&#10;d25yZXYueG1sUEsFBgAAAAAEAAQA9QAAAIgDAAAAAA==&#10;" fillcolor="white [3212]" stroked="f" strokeweight="2pt"/>
                  </v:group>
                  <v:oval id="Oval 641" o:spid="_x0000_s1123" style="position:absolute;left:12077;top:7086;width:959;height:9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wVacQA&#10;AADcAAAADwAAAGRycy9kb3ducmV2LnhtbESPUWsCMRCE3wv9D2EF32pOLdVejVIKFl9K8fQHLJf1&#10;7jTZHMlWr/++KRT6OMzMN8xqM3inrhRTF9jAdFKAIq6D7bgxcDxsH5agkiBbdIHJwDcl2Kzv71ZY&#10;2nDjPV0raVSGcCrRQCvSl1qnuiWPaRJ64uydQvQoWcZG24i3DPdOz4riSXvsOC+02NNbS/Wl+vIG&#10;9Fn28x19xlMhs+nz+8V9VHNnzHg0vL6AEhrkP/zX3lkDi8cF/J7JR0Cv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MFWnEAAAA3AAAAA8AAAAAAAAAAAAAAAAAmAIAAGRycy9k&#10;b3ducmV2LnhtbFBLBQYAAAAABAAEAPUAAACJAwAAAAA=&#10;" fillcolor="#7f7f7f [1612]" strokecolor="black [1600]" strokeweight="2pt"/>
                  <v:oval id="Oval 642" o:spid="_x0000_s1124" style="position:absolute;left:27813;top:11049;width:958;height: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OBG8EA&#10;AADcAAAADwAAAGRycy9kb3ducmV2LnhtbERPzWoCMRC+C32HMIXeNKsWf1ajlEKLlyJu+wDDZtxd&#10;TSZLMtXt2zeHQo8f3/92P3inbhRTF9jAdFKAIq6D7bgx8PX5Nl6BSoJs0QUmAz+UYL97GG2xtOHO&#10;J7pV0qgcwqlEA61IX2qd6pY8pknoiTN3DtGjZBgbbSPec7h3elYUC+2x49zQYk+vLdXX6tsb0Bc5&#10;zQ90jOdCZtP1+9V9VHNnzNPj8LIBJTTIv/jPfbAGls95bT6Tj4D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JTgRvBAAAA3AAAAA8AAAAAAAAAAAAAAAAAmAIAAGRycy9kb3du&#10;cmV2LnhtbFBLBQYAAAAABAAEAPUAAACGAwAAAAA=&#10;" fillcolor="#7f7f7f [1612]" strokecolor="black [1600]" strokeweight="2pt"/>
                </v:group>
                <v:shape id="_x0000_s1125" type="#_x0000_t202" style="position:absolute;left:12732;top:5553;width:7582;height:5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9gXMMA&#10;AADcAAAADwAAAGRycy9kb3ducmV2LnhtbESPQWvCQBSE74X+h+UJ3urGYltNXUWqgodeqvH+yL5m&#10;g9m3Iftq4r93C4Ueh5n5hlmuB9+oK3WxDmxgOslAEZfB1lwZKE77pzmoKMgWm8Bk4EYR1qvHhyXm&#10;NvT8RdejVCpBOOZowIm0udaxdOQxTkJLnLzv0HmUJLtK2w77BPeNfs6yV+2x5rTgsKUPR+Xl+OMN&#10;iNjN9FbsfDych89t77LyBQtjxqNh8w5KaJD/8F/7YA28zRbwe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9gXMMAAADcAAAADwAAAAAAAAAAAAAAAACYAgAAZHJzL2Rv&#10;d25yZXYueG1sUEsFBgAAAAAEAAQA9QAAAIgDAAAAAA==&#10;" filled="f" stroked="f">
                  <v:textbox style="mso-fit-shape-to-text:t">
                    <w:txbxContent>
                      <w:p w14:paraId="0C9CA296" w14:textId="77777777" w:rsidR="004219EC" w:rsidRPr="001D36E6" w:rsidRDefault="004219EC" w:rsidP="00C0772F">
                        <w:proofErr w:type="spellStart"/>
                        <w:r w:rsidRPr="001D36E6">
                          <w:t>Endnode</w:t>
                        </w:r>
                        <w:proofErr w:type="spellEnd"/>
                      </w:p>
                    </w:txbxContent>
                  </v:textbox>
                </v:shape>
                <v:shape id="_x0000_s1126" type="#_x0000_t202" style="position:absolute;left:28242;top:9255;width:8077;height:5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xfHMAA&#10;AADcAAAADwAAAGRycy9kb3ducmV2LnhtbERPPWvDMBDdA/0P4grdYjmFpMWNYkzSQoYsTd39sC6W&#10;iXUy1jV2/n01FDo+3ve2nH2vbjTGLrCBVZaDIm6C7bg1UH99LF9BRUG22AcmA3eKUO4eFlssbJj4&#10;k25naVUK4VigAScyFFrHxpHHmIWBOHGXMHqUBMdW2xGnFO57/ZznG+2x49TgcKC9o+Z6/vEGRGy1&#10;utfvPh6/59NhcnmzxtqYp8e5egMlNMu/+M99tAZe1ml+OpOOgN7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yxfHMAAAADcAAAADwAAAAAAAAAAAAAAAACYAgAAZHJzL2Rvd25y&#10;ZXYueG1sUEsFBgAAAAAEAAQA9QAAAIUDAAAAAA==&#10;" filled="f" stroked="f">
                  <v:textbox style="mso-fit-shape-to-text:t">
                    <w:txbxContent>
                      <w:p w14:paraId="7015FEAD" w14:textId="77777777" w:rsidR="004219EC" w:rsidRPr="001D36E6" w:rsidRDefault="004219EC" w:rsidP="00C0772F">
                        <w:proofErr w:type="spellStart"/>
                        <w:r w:rsidRPr="001D36E6">
                          <w:t>Startnode</w:t>
                        </w:r>
                        <w:proofErr w:type="spellEnd"/>
                      </w:p>
                    </w:txbxContent>
                  </v:textbox>
                </v:shape>
                <w10:anchorlock/>
              </v:group>
            </w:pict>
          </mc:Fallback>
        </mc:AlternateContent>
      </w:r>
    </w:p>
    <w:p w14:paraId="655375A2" w14:textId="77777777" w:rsidR="0060074C" w:rsidRPr="00423D5F" w:rsidRDefault="0060074C" w:rsidP="00C0772F"/>
    <w:p w14:paraId="4DD4BED6" w14:textId="77777777" w:rsidR="0072135D" w:rsidRPr="00885596" w:rsidRDefault="00C95654" w:rsidP="00885596">
      <w:pPr>
        <w:pStyle w:val="Caption"/>
      </w:pPr>
      <w:bookmarkStart w:id="129" w:name="_Toc375131333"/>
      <w:bookmarkStart w:id="130" w:name="_Toc375132751"/>
      <w:r w:rsidRPr="00885596">
        <w:t xml:space="preserve">Abbildung </w:t>
      </w:r>
      <w:fldSimple w:instr=" SEQ Abbildung \* ARABIC ">
        <w:r w:rsidR="006B5FC1" w:rsidRPr="00885596">
          <w:t>30</w:t>
        </w:r>
      </w:fldSimple>
      <w:r w:rsidRPr="00885596">
        <w:t xml:space="preserve"> - Berechnung der </w:t>
      </w:r>
      <w:proofErr w:type="spellStart"/>
      <w:r w:rsidRPr="00885596">
        <w:t>Seitenbufferkoordinaten</w:t>
      </w:r>
      <w:bookmarkEnd w:id="129"/>
      <w:bookmarkEnd w:id="130"/>
      <w:proofErr w:type="spellEnd"/>
    </w:p>
    <w:p w14:paraId="16351551" w14:textId="77777777" w:rsidR="005A0AF4" w:rsidRPr="00423D5F" w:rsidRDefault="005A0AF4" w:rsidP="00C0772F"/>
    <w:p w14:paraId="0D7F8B16" w14:textId="77777777" w:rsidR="008464FA" w:rsidRPr="00423D5F" w:rsidRDefault="008464FA" w:rsidP="00C0772F">
      <w:r w:rsidRPr="00423D5F">
        <w:t>Nun wird der Point-In-Polygon Algorithmus angewendet um zu ermitteln, welche der gefundenen Punkte sich in den Buffern (Polygonen) befinden.</w:t>
      </w:r>
      <w:r w:rsidR="00E75DFA" w:rsidRPr="00423D5F">
        <w:t xml:space="preserve"> </w:t>
      </w:r>
      <w:r w:rsidR="005A0AF4" w:rsidRPr="00423D5F">
        <w:t>Das geschieht wie folgt</w:t>
      </w:r>
      <w:r w:rsidR="00C96F0B" w:rsidRPr="00423D5F">
        <w:t xml:space="preserve"> </w:t>
      </w:r>
      <w:sdt>
        <w:sdtPr>
          <w:id w:val="-278722578"/>
          <w:citation/>
        </w:sdtPr>
        <w:sdtContent>
          <w:r w:rsidR="00C96F0B" w:rsidRPr="00423D5F">
            <w:fldChar w:fldCharType="begin"/>
          </w:r>
          <w:r w:rsidR="00C96F0B" w:rsidRPr="00423D5F">
            <w:instrText xml:space="preserve"> CITATION PNP \l 2055 </w:instrText>
          </w:r>
          <w:r w:rsidR="00C96F0B" w:rsidRPr="00423D5F">
            <w:fldChar w:fldCharType="separate"/>
          </w:r>
          <w:r w:rsidR="006B5FC1" w:rsidRPr="00423D5F">
            <w:rPr>
              <w:noProof/>
            </w:rPr>
            <w:t>[6]</w:t>
          </w:r>
          <w:r w:rsidR="00C96F0B" w:rsidRPr="00423D5F">
            <w:fldChar w:fldCharType="end"/>
          </w:r>
        </w:sdtContent>
      </w:sdt>
      <w:r w:rsidR="00E75DFA" w:rsidRPr="00423D5F">
        <w:t>:</w:t>
      </w:r>
    </w:p>
    <w:p w14:paraId="7107897B" w14:textId="77777777" w:rsidR="00E75DFA" w:rsidRPr="00423D5F" w:rsidRDefault="00E75DFA" w:rsidP="00C0772F"/>
    <w:p w14:paraId="49322041" w14:textId="77777777" w:rsidR="00E75DFA" w:rsidRPr="00423D5F" w:rsidRDefault="0019779F" w:rsidP="00C0772F">
      <w:proofErr w:type="spellStart"/>
      <w:r w:rsidRPr="00423D5F">
        <w:t>n</w:t>
      </w:r>
      <w:r w:rsidR="00E75DFA" w:rsidRPr="00423D5F">
        <w:t>vert</w:t>
      </w:r>
      <w:proofErr w:type="spellEnd"/>
      <w:r w:rsidR="00E75DFA" w:rsidRPr="00423D5F">
        <w:t>: Anzahl Koordinaten des Polygons</w:t>
      </w:r>
    </w:p>
    <w:p w14:paraId="230C3F19" w14:textId="77777777" w:rsidR="00E75DFA" w:rsidRPr="00423D5F" w:rsidRDefault="0019779F" w:rsidP="00C0772F">
      <w:proofErr w:type="spellStart"/>
      <w:r w:rsidRPr="00423D5F">
        <w:t>v</w:t>
      </w:r>
      <w:r w:rsidR="00E75DFA" w:rsidRPr="00423D5F">
        <w:t>ertx</w:t>
      </w:r>
      <w:proofErr w:type="spellEnd"/>
      <w:r w:rsidR="00E75DFA" w:rsidRPr="00423D5F">
        <w:t>: Liste der x Koordinaten des Polygons</w:t>
      </w:r>
    </w:p>
    <w:p w14:paraId="27DD619F" w14:textId="77777777" w:rsidR="00E75DFA" w:rsidRPr="00423D5F" w:rsidRDefault="0019779F" w:rsidP="00C0772F">
      <w:proofErr w:type="spellStart"/>
      <w:r w:rsidRPr="00423D5F">
        <w:t>v</w:t>
      </w:r>
      <w:r w:rsidR="00E75DFA" w:rsidRPr="00423D5F">
        <w:t>erty</w:t>
      </w:r>
      <w:proofErr w:type="spellEnd"/>
      <w:r w:rsidR="00E75DFA" w:rsidRPr="00423D5F">
        <w:t>: Liste der y Koordinaten des Polygons</w:t>
      </w:r>
    </w:p>
    <w:p w14:paraId="72F6EBCC" w14:textId="77777777" w:rsidR="00E75DFA" w:rsidRPr="00423D5F" w:rsidRDefault="0019779F" w:rsidP="00C0772F">
      <w:proofErr w:type="spellStart"/>
      <w:r w:rsidRPr="00423D5F">
        <w:t>t</w:t>
      </w:r>
      <w:r w:rsidR="00E75DFA" w:rsidRPr="00423D5F">
        <w:t>estx</w:t>
      </w:r>
      <w:proofErr w:type="spellEnd"/>
      <w:r w:rsidR="00E75DFA" w:rsidRPr="00423D5F">
        <w:t>: x Koordinate des Orientierungspunktes</w:t>
      </w:r>
    </w:p>
    <w:p w14:paraId="05C0E58D" w14:textId="77777777" w:rsidR="00E75DFA" w:rsidRPr="00423D5F" w:rsidRDefault="0019779F" w:rsidP="00C0772F">
      <w:proofErr w:type="spellStart"/>
      <w:r w:rsidRPr="00423D5F">
        <w:t>t</w:t>
      </w:r>
      <w:r w:rsidR="00E75DFA" w:rsidRPr="00423D5F">
        <w:t>esty</w:t>
      </w:r>
      <w:proofErr w:type="spellEnd"/>
      <w:r w:rsidR="00E75DFA" w:rsidRPr="00423D5F">
        <w:t>: y Koordinate des Orientierungspunktes</w:t>
      </w:r>
    </w:p>
    <w:p w14:paraId="54331030" w14:textId="77777777" w:rsidR="005A0AF4" w:rsidRPr="00423D5F" w:rsidRDefault="005A0AF4" w:rsidP="00C0772F">
      <w:proofErr w:type="spellStart"/>
      <w:r w:rsidRPr="00423D5F">
        <w:t>isInBuffer</w:t>
      </w:r>
      <w:proofErr w:type="spellEnd"/>
      <w:r w:rsidRPr="00423D5F">
        <w:t xml:space="preserve">: </w:t>
      </w:r>
      <w:proofErr w:type="spellStart"/>
      <w:r w:rsidRPr="00423D5F">
        <w:t>Wahrheistwert</w:t>
      </w:r>
      <w:proofErr w:type="spellEnd"/>
      <w:r w:rsidRPr="00423D5F">
        <w:t>, ob Punkt im Buffer ist. Anfangs falsch.</w:t>
      </w:r>
    </w:p>
    <w:p w14:paraId="4600E398" w14:textId="77777777" w:rsidR="00E75DFA" w:rsidRPr="00423D5F" w:rsidRDefault="00E75DFA" w:rsidP="00C0772F"/>
    <w:p w14:paraId="2B28161C" w14:textId="77777777" w:rsidR="00E75DFA" w:rsidRPr="00423D5F" w:rsidRDefault="00E75DFA" w:rsidP="00C0772F">
      <w:r w:rsidRPr="00423D5F">
        <w:t>Für alle gewählten Orientierungspunkte:</w:t>
      </w:r>
    </w:p>
    <w:p w14:paraId="3BE50C7C" w14:textId="77777777" w:rsidR="00E75DFA" w:rsidRPr="00423D5F" w:rsidRDefault="00E75DFA" w:rsidP="00C0772F">
      <w:r w:rsidRPr="00423D5F">
        <w:t xml:space="preserve">Setze </w:t>
      </w:r>
      <w:proofErr w:type="spellStart"/>
      <w:r w:rsidRPr="00423D5F">
        <w:t>testx</w:t>
      </w:r>
      <w:proofErr w:type="spellEnd"/>
      <w:r w:rsidRPr="00423D5F">
        <w:t xml:space="preserve"> und </w:t>
      </w:r>
      <w:proofErr w:type="spellStart"/>
      <w:r w:rsidRPr="00423D5F">
        <w:t>testy</w:t>
      </w:r>
      <w:proofErr w:type="spellEnd"/>
    </w:p>
    <w:p w14:paraId="5D1CC27E" w14:textId="77777777" w:rsidR="00E75DFA" w:rsidRPr="00423D5F" w:rsidRDefault="00E75DFA" w:rsidP="00C0772F">
      <w:r w:rsidRPr="00423D5F">
        <w:t>Für i=0 und j=</w:t>
      </w:r>
      <w:proofErr w:type="spellStart"/>
      <w:r w:rsidRPr="00423D5F">
        <w:t>nvert</w:t>
      </w:r>
      <w:proofErr w:type="spellEnd"/>
      <w:r w:rsidRPr="00423D5F">
        <w:t xml:space="preserve"> – 1, solange i&lt;</w:t>
      </w:r>
      <w:proofErr w:type="spellStart"/>
      <w:r w:rsidRPr="00423D5F">
        <w:t>nvert</w:t>
      </w:r>
      <w:proofErr w:type="spellEnd"/>
      <w:r w:rsidRPr="00423D5F">
        <w:t>, j=i++</w:t>
      </w:r>
    </w:p>
    <w:p w14:paraId="335E469F" w14:textId="77777777" w:rsidR="0060074C" w:rsidRPr="00E763E7" w:rsidRDefault="00E75DFA" w:rsidP="00C0772F">
      <w:pPr>
        <w:rPr>
          <w:lang w:val="en-US"/>
        </w:rPr>
      </w:pPr>
      <w:r w:rsidRPr="00E763E7">
        <w:rPr>
          <w:lang w:val="en-US"/>
        </w:rPr>
        <w:t xml:space="preserve">Falls </w:t>
      </w:r>
    </w:p>
    <w:p w14:paraId="42C81C5A" w14:textId="77777777" w:rsidR="00E75DFA" w:rsidRPr="00E763E7" w:rsidRDefault="0060074C" w:rsidP="00C0772F">
      <w:pPr>
        <w:rPr>
          <w:lang w:val="en-US"/>
        </w:rPr>
      </w:pPr>
      <w:r w:rsidRPr="00E763E7">
        <w:rPr>
          <w:lang w:val="en-US"/>
        </w:rPr>
        <w:t xml:space="preserve">1. </w:t>
      </w:r>
      <w:proofErr w:type="spellStart"/>
      <w:proofErr w:type="gramStart"/>
      <w:r w:rsidR="00E75DFA" w:rsidRPr="00E763E7">
        <w:rPr>
          <w:lang w:val="en-US"/>
        </w:rPr>
        <w:t>verty</w:t>
      </w:r>
      <w:proofErr w:type="spellEnd"/>
      <w:r w:rsidR="00E75DFA" w:rsidRPr="00E763E7">
        <w:rPr>
          <w:lang w:val="en-US"/>
        </w:rPr>
        <w:t>[</w:t>
      </w:r>
      <w:proofErr w:type="spellStart"/>
      <w:proofErr w:type="gramEnd"/>
      <w:r w:rsidR="00E75DFA" w:rsidRPr="00E763E7">
        <w:rPr>
          <w:lang w:val="en-US"/>
        </w:rPr>
        <w:t>i</w:t>
      </w:r>
      <w:proofErr w:type="spellEnd"/>
      <w:r w:rsidR="00E75DFA" w:rsidRPr="00E763E7">
        <w:rPr>
          <w:lang w:val="en-US"/>
        </w:rPr>
        <w:t xml:space="preserve">]&gt;testy </w:t>
      </w:r>
      <w:proofErr w:type="spellStart"/>
      <w:r w:rsidR="00E75DFA" w:rsidRPr="00E763E7">
        <w:rPr>
          <w:lang w:val="en-US"/>
        </w:rPr>
        <w:t>ungleich</w:t>
      </w:r>
      <w:proofErr w:type="spellEnd"/>
      <w:r w:rsidR="00E75DFA" w:rsidRPr="00E763E7">
        <w:rPr>
          <w:lang w:val="en-US"/>
        </w:rPr>
        <w:t xml:space="preserve"> </w:t>
      </w:r>
      <w:proofErr w:type="spellStart"/>
      <w:r w:rsidR="00E75DFA" w:rsidRPr="00E763E7">
        <w:rPr>
          <w:lang w:val="en-US"/>
        </w:rPr>
        <w:t>verty</w:t>
      </w:r>
      <w:proofErr w:type="spellEnd"/>
      <w:r w:rsidR="00E75DFA" w:rsidRPr="00E763E7">
        <w:rPr>
          <w:lang w:val="en-US"/>
        </w:rPr>
        <w:t>[j]&gt;testy</w:t>
      </w:r>
    </w:p>
    <w:p w14:paraId="11F47354" w14:textId="7F510B28" w:rsidR="00E75DFA" w:rsidRPr="00E763E7" w:rsidRDefault="0060074C" w:rsidP="00C0772F">
      <w:pPr>
        <w:rPr>
          <w:lang w:val="en-US"/>
        </w:rPr>
      </w:pPr>
      <w:r w:rsidRPr="00E763E7">
        <w:rPr>
          <w:lang w:val="en-US"/>
        </w:rPr>
        <w:t xml:space="preserve">2. </w:t>
      </w:r>
      <w:proofErr w:type="spellStart"/>
      <w:proofErr w:type="gramStart"/>
      <w:r w:rsidR="00E75DFA" w:rsidRPr="00E763E7">
        <w:rPr>
          <w:lang w:val="en-US"/>
        </w:rPr>
        <w:t>testx</w:t>
      </w:r>
      <w:proofErr w:type="spellEnd"/>
      <w:proofErr w:type="gramEnd"/>
      <w:r w:rsidR="00E75DFA" w:rsidRPr="00E763E7">
        <w:rPr>
          <w:lang w:val="en-US"/>
        </w:rPr>
        <w:t>&lt;(</w:t>
      </w:r>
      <w:proofErr w:type="spellStart"/>
      <w:r w:rsidR="00C96F0B" w:rsidRPr="00E763E7">
        <w:rPr>
          <w:lang w:val="en-US"/>
        </w:rPr>
        <w:t>vertx</w:t>
      </w:r>
      <w:proofErr w:type="spellEnd"/>
      <w:r w:rsidR="00E75DFA" w:rsidRPr="00E763E7">
        <w:rPr>
          <w:lang w:val="en-US"/>
        </w:rPr>
        <w:t xml:space="preserve">[j] – </w:t>
      </w:r>
      <w:proofErr w:type="spellStart"/>
      <w:r w:rsidR="00E75DFA" w:rsidRPr="00E763E7">
        <w:rPr>
          <w:lang w:val="en-US"/>
        </w:rPr>
        <w:t>vertx</w:t>
      </w:r>
      <w:proofErr w:type="spellEnd"/>
      <w:r w:rsidR="00E75DFA" w:rsidRPr="00E763E7">
        <w:rPr>
          <w:lang w:val="en-US"/>
        </w:rPr>
        <w:t>[</w:t>
      </w:r>
      <w:proofErr w:type="spellStart"/>
      <w:r w:rsidR="00E75DFA" w:rsidRPr="00E763E7">
        <w:rPr>
          <w:lang w:val="en-US"/>
        </w:rPr>
        <w:t>i</w:t>
      </w:r>
      <w:proofErr w:type="spellEnd"/>
      <w:r w:rsidR="00E75DFA" w:rsidRPr="00E763E7">
        <w:rPr>
          <w:lang w:val="en-US"/>
        </w:rPr>
        <w:t>])</w:t>
      </w:r>
      <w:r w:rsidR="005A0AF4" w:rsidRPr="00E763E7">
        <w:rPr>
          <w:lang w:val="en-US"/>
        </w:rPr>
        <w:t xml:space="preserve"> * (testy-</w:t>
      </w:r>
      <w:proofErr w:type="spellStart"/>
      <w:r w:rsidR="005A0AF4" w:rsidRPr="00E763E7">
        <w:rPr>
          <w:lang w:val="en-US"/>
        </w:rPr>
        <w:t>verty</w:t>
      </w:r>
      <w:proofErr w:type="spellEnd"/>
      <w:r w:rsidR="005A0AF4" w:rsidRPr="00E763E7">
        <w:rPr>
          <w:lang w:val="en-US"/>
        </w:rPr>
        <w:t>[</w:t>
      </w:r>
      <w:proofErr w:type="spellStart"/>
      <w:r w:rsidR="005A0AF4" w:rsidRPr="00E763E7">
        <w:rPr>
          <w:lang w:val="en-US"/>
        </w:rPr>
        <w:t>i</w:t>
      </w:r>
      <w:proofErr w:type="spellEnd"/>
      <w:r w:rsidR="005A0AF4" w:rsidRPr="00E763E7">
        <w:rPr>
          <w:lang w:val="en-US"/>
        </w:rPr>
        <w:t>]) / (</w:t>
      </w:r>
      <w:proofErr w:type="spellStart"/>
      <w:r w:rsidR="005A0AF4" w:rsidRPr="00E763E7">
        <w:rPr>
          <w:lang w:val="en-US"/>
        </w:rPr>
        <w:t>verty</w:t>
      </w:r>
      <w:proofErr w:type="spellEnd"/>
      <w:r w:rsidR="005A0AF4" w:rsidRPr="00E763E7">
        <w:rPr>
          <w:lang w:val="en-US"/>
        </w:rPr>
        <w:t>[j]-</w:t>
      </w:r>
      <w:proofErr w:type="spellStart"/>
      <w:r w:rsidR="005A0AF4" w:rsidRPr="00E763E7">
        <w:rPr>
          <w:lang w:val="en-US"/>
        </w:rPr>
        <w:t>verty</w:t>
      </w:r>
      <w:proofErr w:type="spellEnd"/>
      <w:r w:rsidR="005A0AF4" w:rsidRPr="00E763E7">
        <w:rPr>
          <w:lang w:val="en-US"/>
        </w:rPr>
        <w:t>[</w:t>
      </w:r>
      <w:proofErr w:type="spellStart"/>
      <w:r w:rsidR="005A0AF4" w:rsidRPr="00E763E7">
        <w:rPr>
          <w:lang w:val="en-US"/>
        </w:rPr>
        <w:t>i</w:t>
      </w:r>
      <w:proofErr w:type="spellEnd"/>
      <w:r w:rsidR="005A0AF4" w:rsidRPr="00E763E7">
        <w:rPr>
          <w:lang w:val="en-US"/>
        </w:rPr>
        <w:t xml:space="preserve">]) + </w:t>
      </w:r>
      <w:proofErr w:type="spellStart"/>
      <w:r w:rsidR="005A0AF4" w:rsidRPr="00E763E7">
        <w:rPr>
          <w:lang w:val="en-US"/>
        </w:rPr>
        <w:t>vertx</w:t>
      </w:r>
      <w:proofErr w:type="spellEnd"/>
      <w:r w:rsidR="005A0AF4" w:rsidRPr="00E763E7">
        <w:rPr>
          <w:lang w:val="en-US"/>
        </w:rPr>
        <w:t>[</w:t>
      </w:r>
      <w:proofErr w:type="spellStart"/>
      <w:r w:rsidR="005A0AF4" w:rsidRPr="00E763E7">
        <w:rPr>
          <w:lang w:val="en-US"/>
        </w:rPr>
        <w:t>i</w:t>
      </w:r>
      <w:proofErr w:type="spellEnd"/>
      <w:r w:rsidR="005A0AF4" w:rsidRPr="00E763E7">
        <w:rPr>
          <w:lang w:val="en-US"/>
        </w:rPr>
        <w:t>]</w:t>
      </w:r>
    </w:p>
    <w:p w14:paraId="69F90DB1" w14:textId="77777777" w:rsidR="005A0AF4" w:rsidRPr="00423D5F" w:rsidRDefault="005A0AF4" w:rsidP="00C0772F">
      <w:r w:rsidRPr="00E763E7">
        <w:rPr>
          <w:lang w:val="en-US"/>
        </w:rPr>
        <w:tab/>
      </w:r>
      <w:r w:rsidRPr="00423D5F">
        <w:t xml:space="preserve">Ändere </w:t>
      </w:r>
      <w:proofErr w:type="spellStart"/>
      <w:r w:rsidRPr="00423D5F">
        <w:t>isInBuffer</w:t>
      </w:r>
      <w:proofErr w:type="spellEnd"/>
      <w:r w:rsidRPr="00423D5F">
        <w:t xml:space="preserve"> ins Gegenteil</w:t>
      </w:r>
    </w:p>
    <w:p w14:paraId="128F37A4" w14:textId="77777777" w:rsidR="005A0AF4" w:rsidRPr="00423D5F" w:rsidRDefault="005A0AF4" w:rsidP="00C0772F">
      <w:r w:rsidRPr="00423D5F">
        <w:tab/>
      </w:r>
      <w:r w:rsidRPr="00423D5F">
        <w:tab/>
      </w:r>
      <w:r w:rsidRPr="00423D5F">
        <w:tab/>
      </w:r>
    </w:p>
    <w:p w14:paraId="558D37A3" w14:textId="292EC3CB" w:rsidR="005A0AF4" w:rsidRPr="00423D5F" w:rsidRDefault="005A0AF4" w:rsidP="00C0772F">
      <w:r w:rsidRPr="00423D5F">
        <w:t xml:space="preserve">Falls </w:t>
      </w:r>
      <w:proofErr w:type="spellStart"/>
      <w:r w:rsidRPr="00423D5F">
        <w:t>isInBuffer</w:t>
      </w:r>
      <w:proofErr w:type="spellEnd"/>
      <w:r w:rsidRPr="00423D5F">
        <w:t xml:space="preserve"> wahr ist</w:t>
      </w:r>
      <w:r w:rsidR="00B261DF" w:rsidRPr="00423D5F">
        <w:t xml:space="preserve"> und die</w:t>
      </w:r>
      <w:r w:rsidRPr="00423D5F">
        <w:t xml:space="preserve"> Distanz zum POI nicht grösser </w:t>
      </w:r>
      <w:r w:rsidR="00B261DF" w:rsidRPr="00423D5F">
        <w:t xml:space="preserve">ist </w:t>
      </w:r>
      <w:r w:rsidRPr="00423D5F">
        <w:t xml:space="preserve">als </w:t>
      </w:r>
      <w:r w:rsidR="00B261DF" w:rsidRPr="00423D5F">
        <w:t xml:space="preserve">die </w:t>
      </w:r>
      <w:r w:rsidRPr="00423D5F">
        <w:t>Strecke:</w:t>
      </w:r>
    </w:p>
    <w:p w14:paraId="259C5BD5" w14:textId="5ABB169F" w:rsidR="005A0AF4" w:rsidRPr="00423D5F" w:rsidRDefault="005A0AF4" w:rsidP="00C0772F">
      <w:r w:rsidRPr="00423D5F">
        <w:tab/>
        <w:t>Füge POI zu</w:t>
      </w:r>
      <w:r w:rsidR="00B261DF" w:rsidRPr="00423D5F">
        <w:t>r</w:t>
      </w:r>
      <w:r w:rsidRPr="00423D5F">
        <w:t xml:space="preserve"> Liste der POIs im Buffer</w:t>
      </w:r>
    </w:p>
    <w:p w14:paraId="3D47B40F" w14:textId="77777777" w:rsidR="00C96F0B" w:rsidRPr="00423D5F" w:rsidRDefault="00C96F0B" w:rsidP="00C0772F"/>
    <w:p w14:paraId="3B17D3CB" w14:textId="77777777" w:rsidR="00C96F0B" w:rsidRPr="00423D5F" w:rsidRDefault="00C96F0B" w:rsidP="00C0772F">
      <w:r w:rsidRPr="00423D5F">
        <w:t xml:space="preserve">Abbildung 32 veranschaulicht den Algorithmus und bietet drei Beispiele mit Ergebnissen. Als Polygon wurde ein Pentagon verwendet. Der linke gelbe Punkt fällt beim ersten Test durch, weil seien y Koordinate kleiner ist als die jeden Punktes des Polygons. Beim oberen gelben Punkt wird der Wahrheitswert der Variable </w:t>
      </w:r>
      <w:proofErr w:type="spellStart"/>
      <w:r w:rsidRPr="00423D5F">
        <w:t>isInBuffer</w:t>
      </w:r>
      <w:proofErr w:type="spellEnd"/>
      <w:r w:rsidRPr="00423D5F">
        <w:t xml:space="preserve"> mehrmals gewechselt,  da er sich über dem Pol</w:t>
      </w:r>
      <w:r w:rsidRPr="00423D5F">
        <w:t>y</w:t>
      </w:r>
      <w:r w:rsidRPr="00423D5F">
        <w:t xml:space="preserve">gon befindet. Dies kommt vom zweiten Test her, der den x Wert des </w:t>
      </w:r>
      <w:r w:rsidRPr="00423D5F">
        <w:lastRenderedPageBreak/>
        <w:t>Punktes mit den Koordinatendaten vergleicht. Beim grünen Punkt sind alle Bedingu</w:t>
      </w:r>
      <w:r w:rsidRPr="00423D5F">
        <w:t>n</w:t>
      </w:r>
      <w:r w:rsidRPr="00423D5F">
        <w:t>gen erfüllt.</w:t>
      </w:r>
    </w:p>
    <w:p w14:paraId="7A7BB844" w14:textId="77777777" w:rsidR="00EE5457" w:rsidRPr="00423D5F" w:rsidRDefault="00EE5457" w:rsidP="00C0772F"/>
    <w:p w14:paraId="77590A40" w14:textId="77777777" w:rsidR="00EE5457" w:rsidRPr="00423D5F" w:rsidRDefault="00EE5457" w:rsidP="00C0772F"/>
    <w:p w14:paraId="2DEB3BB4" w14:textId="56D31DBA" w:rsidR="00EE5457" w:rsidRPr="00423D5F" w:rsidRDefault="00EE5457" w:rsidP="00C0772F">
      <w:r w:rsidRPr="00423D5F">
        <w:rPr>
          <w:noProof/>
          <w:lang w:eastAsia="de-CH"/>
        </w:rPr>
        <mc:AlternateContent>
          <mc:Choice Requires="wpg">
            <w:drawing>
              <wp:inline distT="0" distB="0" distL="0" distR="0" wp14:anchorId="3B97CB80" wp14:editId="4966D187">
                <wp:extent cx="3948430" cy="1813973"/>
                <wp:effectExtent l="0" t="0" r="0" b="0"/>
                <wp:docPr id="684" name="Group 684"/>
                <wp:cNvGraphicFramePr/>
                <a:graphic xmlns:a="http://schemas.openxmlformats.org/drawingml/2006/main">
                  <a:graphicData uri="http://schemas.microsoft.com/office/word/2010/wordprocessingGroup">
                    <wpg:wgp>
                      <wpg:cNvGrpSpPr/>
                      <wpg:grpSpPr>
                        <a:xfrm>
                          <a:off x="0" y="0"/>
                          <a:ext cx="3948430" cy="1813973"/>
                          <a:chOff x="89837" y="0"/>
                          <a:chExt cx="3948430" cy="1813973"/>
                        </a:xfrm>
                      </wpg:grpSpPr>
                      <wpg:grpSp>
                        <wpg:cNvPr id="679" name="Group 679"/>
                        <wpg:cNvGrpSpPr/>
                        <wpg:grpSpPr>
                          <a:xfrm>
                            <a:off x="1053389" y="0"/>
                            <a:ext cx="2055571" cy="1514368"/>
                            <a:chOff x="0" y="0"/>
                            <a:chExt cx="1828317" cy="1347371"/>
                          </a:xfrm>
                        </wpg:grpSpPr>
                        <wps:wsp>
                          <wps:cNvPr id="673" name="Straight Connector 673"/>
                          <wps:cNvCnPr/>
                          <wps:spPr>
                            <a:xfrm flipV="1">
                              <a:off x="1675180" y="0"/>
                              <a:ext cx="0" cy="1346835"/>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678" name="Group 678"/>
                          <wpg:cNvGrpSpPr/>
                          <wpg:grpSpPr>
                            <a:xfrm>
                              <a:off x="0" y="0"/>
                              <a:ext cx="1828317" cy="1347371"/>
                              <a:chOff x="0" y="0"/>
                              <a:chExt cx="1828317" cy="1347371"/>
                            </a:xfrm>
                          </wpg:grpSpPr>
                          <wps:wsp>
                            <wps:cNvPr id="666" name="Regular Pentagon 666"/>
                            <wps:cNvSpPr/>
                            <wps:spPr>
                              <a:xfrm>
                                <a:off x="175564" y="0"/>
                                <a:ext cx="1499616" cy="1347371"/>
                              </a:xfrm>
                              <a:prstGeom prst="pentagon">
                                <a:avLst/>
                              </a:prstGeom>
                              <a:solidFill>
                                <a:schemeClr val="accent1">
                                  <a:alpha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7" name="Oval 667"/>
                            <wps:cNvSpPr/>
                            <wps:spPr>
                              <a:xfrm>
                                <a:off x="0" y="811988"/>
                                <a:ext cx="93980" cy="93980"/>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8" name="Oval 668"/>
                            <wps:cNvSpPr/>
                            <wps:spPr>
                              <a:xfrm>
                                <a:off x="972921" y="1075335"/>
                                <a:ext cx="93980" cy="93980"/>
                              </a:xfrm>
                              <a:prstGeom prst="ellipse">
                                <a:avLst/>
                              </a:prstGeom>
                              <a:solidFill>
                                <a:srgbClr val="00B050"/>
                              </a:solidFill>
                              <a:ln>
                                <a:solidFill>
                                  <a:srgbClr val="007E3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9" name="Oval 669"/>
                            <wps:cNvSpPr/>
                            <wps:spPr>
                              <a:xfrm>
                                <a:off x="1258214" y="82943"/>
                                <a:ext cx="93980" cy="93980"/>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0" name="Straight Connector 670"/>
                            <wps:cNvCnPr/>
                            <wps:spPr>
                              <a:xfrm flipV="1">
                                <a:off x="475488" y="0"/>
                                <a:ext cx="0" cy="13468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71" name="Straight Connector 671"/>
                            <wps:cNvCnPr/>
                            <wps:spPr>
                              <a:xfrm flipV="1">
                                <a:off x="931293" y="0"/>
                                <a:ext cx="0" cy="13468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72" name="Straight Connector 672"/>
                            <wps:cNvCnPr/>
                            <wps:spPr>
                              <a:xfrm flipV="1">
                                <a:off x="1389888" y="0"/>
                                <a:ext cx="0" cy="13468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74" name="Straight Connector 674"/>
                            <wps:cNvCnPr/>
                            <wps:spPr>
                              <a:xfrm flipV="1">
                                <a:off x="175564" y="0"/>
                                <a:ext cx="0" cy="13468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75" name="Straight Connector 675"/>
                            <wps:cNvCnPr/>
                            <wps:spPr>
                              <a:xfrm>
                                <a:off x="87782" y="0"/>
                                <a:ext cx="174053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76" name="Straight Connector 676"/>
                            <wps:cNvCnPr/>
                            <wps:spPr>
                              <a:xfrm>
                                <a:off x="87782" y="519380"/>
                                <a:ext cx="174053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77" name="Straight Connector 677"/>
                            <wps:cNvCnPr/>
                            <wps:spPr>
                              <a:xfrm>
                                <a:off x="51206" y="1345997"/>
                                <a:ext cx="1740535"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s:wsp>
                        <wps:cNvPr id="681" name="Text Box 2"/>
                        <wps:cNvSpPr txBox="1">
                          <a:spLocks noChangeArrowheads="1"/>
                        </wps:cNvSpPr>
                        <wps:spPr bwMode="auto">
                          <a:xfrm>
                            <a:off x="89837" y="1042021"/>
                            <a:ext cx="1302384" cy="715644"/>
                          </a:xfrm>
                          <a:prstGeom prst="rect">
                            <a:avLst/>
                          </a:prstGeom>
                          <a:noFill/>
                          <a:ln w="9525">
                            <a:noFill/>
                            <a:miter lim="800000"/>
                            <a:headEnd/>
                            <a:tailEnd/>
                          </a:ln>
                        </wps:spPr>
                        <wps:txbx>
                          <w:txbxContent>
                            <w:p w14:paraId="106653A5" w14:textId="77777777" w:rsidR="004219EC" w:rsidRPr="001D36E6" w:rsidRDefault="004219EC" w:rsidP="00C0772F">
                              <w:r w:rsidRPr="001D36E6">
                                <w:t>Fällt bei</w:t>
                              </w:r>
                              <w:r>
                                <w:t>m</w:t>
                              </w:r>
                              <w:r w:rsidRPr="001D36E6">
                                <w:t xml:space="preserve"> ers</w:t>
                              </w:r>
                              <w:r>
                                <w:t>ten</w:t>
                              </w:r>
                              <w:r w:rsidRPr="001D36E6">
                                <w:t xml:space="preserve"> Test durch</w:t>
                              </w:r>
                            </w:p>
                          </w:txbxContent>
                        </wps:txbx>
                        <wps:bodyPr rot="0" vert="horz" wrap="square" lIns="91440" tIns="45720" rIns="91440" bIns="45720" anchor="t" anchorCtr="0">
                          <a:spAutoFit/>
                        </wps:bodyPr>
                      </wps:wsp>
                      <wps:wsp>
                        <wps:cNvPr id="682" name="Text Box 2"/>
                        <wps:cNvSpPr txBox="1">
                          <a:spLocks noChangeArrowheads="1"/>
                        </wps:cNvSpPr>
                        <wps:spPr bwMode="auto">
                          <a:xfrm>
                            <a:off x="2713658" y="0"/>
                            <a:ext cx="1324609" cy="715644"/>
                          </a:xfrm>
                          <a:prstGeom prst="rect">
                            <a:avLst/>
                          </a:prstGeom>
                          <a:noFill/>
                          <a:ln w="9525">
                            <a:noFill/>
                            <a:miter lim="800000"/>
                            <a:headEnd/>
                            <a:tailEnd/>
                          </a:ln>
                        </wps:spPr>
                        <wps:txbx>
                          <w:txbxContent>
                            <w:p w14:paraId="60870743" w14:textId="77777777" w:rsidR="004219EC" w:rsidRPr="001D36E6" w:rsidRDefault="004219EC" w:rsidP="00C0772F">
                              <w:r w:rsidRPr="001D36E6">
                                <w:t>Fällt bei</w:t>
                              </w:r>
                              <w:r>
                                <w:t>m</w:t>
                              </w:r>
                              <w:r w:rsidRPr="001D36E6">
                                <w:t xml:space="preserve"> zweite</w:t>
                              </w:r>
                              <w:r>
                                <w:t>n</w:t>
                              </w:r>
                              <w:r w:rsidRPr="001D36E6">
                                <w:t xml:space="preserve"> Test durch</w:t>
                              </w:r>
                            </w:p>
                          </w:txbxContent>
                        </wps:txbx>
                        <wps:bodyPr rot="0" vert="horz" wrap="square" lIns="91440" tIns="45720" rIns="91440" bIns="45720" anchor="t" anchorCtr="0">
                          <a:spAutoFit/>
                        </wps:bodyPr>
                      </wps:wsp>
                      <wps:wsp>
                        <wps:cNvPr id="683" name="Text Box 2"/>
                        <wps:cNvSpPr txBox="1">
                          <a:spLocks noChangeArrowheads="1"/>
                        </wps:cNvSpPr>
                        <wps:spPr bwMode="auto">
                          <a:xfrm>
                            <a:off x="2633930" y="1098329"/>
                            <a:ext cx="1023619" cy="715644"/>
                          </a:xfrm>
                          <a:prstGeom prst="rect">
                            <a:avLst/>
                          </a:prstGeom>
                          <a:noFill/>
                          <a:ln w="9525">
                            <a:noFill/>
                            <a:miter lim="800000"/>
                            <a:headEnd/>
                            <a:tailEnd/>
                          </a:ln>
                        </wps:spPr>
                        <wps:txbx>
                          <w:txbxContent>
                            <w:p w14:paraId="0F2C1E31" w14:textId="77777777" w:rsidR="004219EC" w:rsidRPr="001D36E6" w:rsidRDefault="004219EC" w:rsidP="00C0772F">
                              <w:r w:rsidRPr="001D36E6">
                                <w:t>Erfüllt alle Bedingungen</w:t>
                              </w:r>
                            </w:p>
                          </w:txbxContent>
                        </wps:txbx>
                        <wps:bodyPr rot="0" vert="horz" wrap="square" lIns="91440" tIns="45720" rIns="91440" bIns="45720" anchor="t" anchorCtr="0">
                          <a:spAutoFit/>
                        </wps:bodyPr>
                      </wps:wsp>
                    </wpg:wgp>
                  </a:graphicData>
                </a:graphic>
              </wp:inline>
            </w:drawing>
          </mc:Choice>
          <mc:Fallback>
            <w:pict>
              <v:group id="Group 684" o:spid="_x0000_s1127" style="width:310.9pt;height:142.85pt;mso-position-horizontal-relative:char;mso-position-vertical-relative:line" coordorigin="898" coordsize="39484,18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">
                <v:group id="Group 679" o:spid="_x0000_s1128" style="position:absolute;left:10533;width:20556;height:15143" coordsize="18283,134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KN2cYAAADcAAAADwAAAGRycy9kb3ducmV2LnhtbESPQWvCQBSE7wX/w/IE&#10;b3UTxWijq4jY0kMoVAult0f2mQSzb0N2TeK/dwuFHoeZ+YbZ7AZTi45aV1lWEE8jEMS51RUXCr7O&#10;r88rEM4ja6wtk4I7OdhtR08bTLXt+ZO6ky9EgLBLUUHpfZNK6fKSDLqpbYiDd7GtQR9kW0jdYh/g&#10;ppazKEqkwYrDQokNHUrKr6ebUfDWY7+fx8cuu14O95/z4uM7i0mpyXjYr0F4Gvx/+K/9rhUky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Uo3ZxgAAANwA&#10;AAAPAAAAAAAAAAAAAAAAAKoCAABkcnMvZG93bnJldi54bWxQSwUGAAAAAAQABAD6AAAAnQMAAAAA&#10;">
                  <v:line id="Straight Connector 673" o:spid="_x0000_s1129" style="position:absolute;flip:y;visibility:visible;mso-wrap-style:square" from="16751,0" to="16751,13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OEKccAAADcAAAADwAAAGRycy9kb3ducmV2LnhtbESPT2vCQBTE7wW/w/KE3upGLVpiNiKC&#10;NCj0j/Xg8ZF9JsHs2zS7Namf3hUKPQ4z8xsmWfamFhdqXWVZwXgUgSDOra64UHD42jy9gHAeWWNt&#10;mRT8koNlOnhIMNa240+67H0hAoRdjApK75tYSpeXZNCNbEMcvJNtDfog20LqFrsAN7WcRNFMGqw4&#10;LJTY0Lqk/Lz/MQqyjLfbK2/ej+OP71c/rXZvz91cqcdhv1qA8NT7//BfO9MKZvMp3M+EIyDT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Y4QpxwAAANwAAAAPAAAAAAAA&#10;AAAAAAAAAKECAABkcnMvZG93bnJldi54bWxQSwUGAAAAAAQABAD5AAAAlQMAAAAA&#10;" strokecolor="#8a9a90 [3044]"/>
                  <v:group id="Group 678" o:spid="_x0000_s1130" style="position:absolute;width:18283;height:13473" coordsize="18283,134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4oQsMAAADcAAAADwAAAGRycy9kb3ducmV2LnhtbERPTWvCQBC9F/wPywi9&#10;1U2UWoluQpBaepBCVRBvQ3ZMQrKzIbtN4r/vHgo9Pt73LptMKwbqXW1ZQbyIQBAXVtdcKricDy8b&#10;EM4ja2wtk4IHOcjS2dMOE21H/qbh5EsRQtglqKDyvkukdEVFBt3CdsSBu9veoA+wL6XucQzhppXL&#10;KFpLgzWHhgo72ldUNKcfo+BjxDFfxe/DsbnvH7fz69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HihCwwAAANwAAAAP&#10;AAAAAAAAAAAAAAAAAKoCAABkcnMvZG93bnJldi54bWxQSwUGAAAAAAQABAD6AAAAmgMAAAAA&#10;">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Regular Pentagon 666" o:spid="_x0000_s1131" type="#_x0000_t56" style="position:absolute;left:1755;width:14996;height:13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SDP8YA&#10;AADcAAAADwAAAGRycy9kb3ducmV2LnhtbESPT2sCMRTE74V+h/AKvYhm9ZDqapRSsbT05B/Q42Pz&#10;3A3dvGyTqNtv3xQKPQ4z8xtmsepdK64UovWsYTwqQBBX3liuNRz2m+EUREzIBlvPpOGbIqyW93cL&#10;LI2/8Zauu1SLDOFYooYmpa6UMlYNOYwj3xFn7+yDw5RlqKUJeMtw18pJUSjp0HJeaLCjl4aqz93F&#10;aQizy/ow/nofDHr+ONrT06ut1UTrx4f+eQ4iUZ/+w3/tN6NBKQW/Z/IR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SDP8YAAADcAAAADwAAAAAAAAAAAAAAAACYAgAAZHJz&#10;L2Rvd25yZXYueG1sUEsFBgAAAAAEAAQA9QAAAIsDAAAAAA==&#10;" fillcolor="#93a299 [3204]" strokecolor="#47524b [1604]" strokeweight="2pt">
                      <v:fill opacity="26214f"/>
                    </v:shape>
                    <v:oval id="Oval 667" o:spid="_x0000_s1132" style="position:absolute;top:8119;width:939;height: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rsx8MA&#10;AADcAAAADwAAAGRycy9kb3ducmV2LnhtbESPQYvCMBSE74L/ITxhb5quhyrVKK6L4GlZWw96ezTP&#10;pti8lCar9d9vBMHjMDPfMMt1bxtxo87XjhV8ThIQxKXTNVcKjsVuPAfhA7LGxjEpeJCH9Wo4WGKm&#10;3Z0PdMtDJSKEfYYKTAhtJqUvDVn0E9cSR+/iOoshyq6SusN7hNtGTpMklRZrjgsGW9oaKq/5n1Ww&#10;P8v51hf09X3CSk7Nbz7b/TyU+hj1mwWIQH14h1/tvVaQpjN4no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7rsx8MAAADcAAAADwAAAAAAAAAAAAAAAACYAgAAZHJzL2Rv&#10;d25yZXYueG1sUEsFBgAAAAAEAAQA9QAAAIgDAAAAAA==&#10;" fillcolor="#e8b54d [3208]" strokecolor="#886111 [1608]" strokeweight="2pt"/>
                    <v:oval id="Oval 668" o:spid="_x0000_s1133" style="position:absolute;left:9729;top:10753;width:940;height: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Wr68IA&#10;AADcAAAADwAAAGRycy9kb3ducmV2LnhtbERPy0rDQBTdC/2H4RbciJlEIZQ0k1IUoa6kqej2krl5&#10;tJk7ITNpk793FkKXh/POd7PpxZVG11lWkEQxCOLK6o4bBd+nj+cNCOeRNfaWScFCDnbF6iHHTNsb&#10;H+la+kaEEHYZKmi9HzIpXdWSQRfZgThwtR0N+gDHRuoRbyHc9PIljlNpsOPQ0OJAby1Vl3IyCmT6&#10;87WZ6tNhen1ffofkqT9/cqLU43reb0F4mv1d/O8+aAVpGtaGM+EIy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NavrwgAAANwAAAAPAAAAAAAAAAAAAAAAAJgCAABkcnMvZG93&#10;bnJldi54bWxQSwUGAAAAAAQABAD1AAAAhwMAAAAA&#10;" fillcolor="#00b050" strokecolor="#007e39" strokeweight="2pt"/>
                    <v:oval id="Oval 669" o:spid="_x0000_s1134" style="position:absolute;left:12582;top:829;width:939;height: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ndLsMA&#10;AADcAAAADwAAAGRycy9kb3ducmV2LnhtbESPQYvCMBSE78L+h/AWvGmqh6rVKK6L4GnRuof19mie&#10;TbF5KU3U+u83guBxmJlvmMWqs7W4UesrxwpGwwQEceF0xaWC3+N2MAXhA7LG2jEpeJCH1fKjt8BM&#10;uzsf6JaHUkQI+wwVmBCaTEpfGLLoh64hjt7ZtRZDlG0pdYv3CLe1HCdJKi1WHBcMNrQxVFzyq1Ww&#10;O8npxh/p6/sPSzk2+3yy/Xko1f/s1nMQgbrwDr/aO60gTWfwPBOP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WndLsMAAADcAAAADwAAAAAAAAAAAAAAAACYAgAAZHJzL2Rv&#10;d25yZXYueG1sUEsFBgAAAAAEAAQA9QAAAIgDAAAAAA==&#10;" fillcolor="#e8b54d [3208]" strokecolor="#886111 [1608]" strokeweight="2pt"/>
                    <v:line id="Straight Connector 670" o:spid="_x0000_s1135" style="position:absolute;flip:y;visibility:visible;mso-wrap-style:square" from="4754,0" to="4754,13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EaXsMAAADcAAAADwAAAGRycy9kb3ducmV2LnhtbERPy2rCQBTdC/7DcAV3OrGKlugoUhCD&#10;hfpoF11eMtckmLkTM6NJ/XpnUXB5OO/FqjWluFPtCssKRsMIBHFqdcGZgp/vzeAdhPPIGkvLpOCP&#10;HKyW3c4CY20bPtL95DMRQtjFqCD3voqldGlOBt3QVsSBO9vaoA+wzqSusQnhppRvUTSVBgsODTlW&#10;9JFTejndjIIk4d3uwZv97+hw3fpx8fk1aWZK9Xvteg7CU+tf4n93ohVMZ2F+OB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qxGl7DAAAA3AAAAA8AAAAAAAAAAAAA&#10;AAAAoQIAAGRycy9kb3ducmV2LnhtbFBLBQYAAAAABAAEAPkAAACRAwAAAAA=&#10;" strokecolor="#8a9a90 [3044]"/>
                    <v:line id="Straight Connector 671" o:spid="_x0000_s1136" style="position:absolute;flip:y;visibility:visible;mso-wrap-style:square" from="9312,0" to="9312,13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2/xcYAAADcAAAADwAAAGRycy9kb3ducmV2LnhtbESPT2vCQBTE70K/w/IKvZlNalFJXUUE&#10;MViofw89PrKvSWj2bZrdmrSf3hUKHoeZ+Q0zW/SmFhdqXWVZQRLFIIhzqysuFJxP6+EUhPPIGmvL&#10;pOCXHCzmD4MZptp2fKDL0RciQNilqKD0vkmldHlJBl1kG+LgfdrWoA+yLaRusQtwU8vnOB5LgxWH&#10;hRIbWpWUfx1/jIIs4+32j9e7j2T/vfGj6u39pZso9fTYL19BeOr9PfzfzrSC8SSB25lwBOT8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9v8XGAAAA3AAAAA8AAAAAAAAA&#10;AAAAAAAAoQIAAGRycy9kb3ducmV2LnhtbFBLBQYAAAAABAAEAPkAAACUAwAAAAA=&#10;" strokecolor="#8a9a90 [3044]"/>
                    <v:line id="Straight Connector 672" o:spid="_x0000_s1137" style="position:absolute;flip:y;visibility:visible;mso-wrap-style:square" from="13898,0" to="13898,13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8hsscAAADcAAAADwAAAGRycy9kb3ducmV2LnhtbESPT2vCQBTE7wW/w/KE3upGW7TEbEQE&#10;aVDoH+vB4yP7TILZtzG7Namf3hUKPQ4z8xsmWfSmFhdqXWVZwXgUgSDOra64ULD/Xj+9gnAeWWNt&#10;mRT8koNFOnhIMNa24y+67HwhAoRdjApK75tYSpeXZNCNbEMcvKNtDfog20LqFrsAN7WcRNFUGqw4&#10;LJTY0Kqk/LT7MQqyjDebK68/DuPP85t/rrbvL91Mqcdhv5yD8NT7//BfO9MKprMJ3M+EIyDT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LyGyxwAAANwAAAAPAAAAAAAA&#10;AAAAAAAAAKECAABkcnMvZG93bnJldi54bWxQSwUGAAAAAAQABAD5AAAAlQMAAAAA&#10;" strokecolor="#8a9a90 [3044]"/>
                    <v:line id="Straight Connector 674" o:spid="_x0000_s1138" style="position:absolute;flip:y;visibility:visible;mso-wrap-style:square" from="1755,0" to="1755,13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ocXcYAAADcAAAADwAAAGRycy9kb3ducmV2LnhtbESPT2vCQBTE74V+h+UVvNWNVVTSbKQU&#10;xGDB/wePj+xrEpp9G7Nbk/bTdwuCx2FmfsMki97U4kqtqywrGA0jEMS51RUXCk7H5fMchPPIGmvL&#10;pOCHHCzSx4cEY2073tP14AsRIOxiVFB638RSurwkg25oG+LgfdrWoA+yLaRusQtwU8uXKJpKgxWH&#10;hRIbei8p/zp8GwVZxuv1Ly+359HusvLj6mMz6WZKDZ76t1cQnnp/D9/amVYwnU3g/0w4Aj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KHF3GAAAA3AAAAA8AAAAAAAAA&#10;AAAAAAAAoQIAAGRycy9kb3ducmV2LnhtbFBLBQYAAAAABAAEAPkAAACUAwAAAAA=&#10;" strokecolor="#8a9a90 [3044]"/>
                    <v:line id="Straight Connector 675" o:spid="_x0000_s1139" style="position:absolute;visibility:visible;mso-wrap-style:square" from="877,0" to="182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2x8sUAAADcAAAADwAAAGRycy9kb3ducmV2LnhtbESPUWvCQBCE3wv9D8cWfKuXKqaaeooU&#10;CmL7ovUHrLk1Ceb20rutRn99r1Do4zAz3zDzZe9adaYQG88GnoYZKOLS24YrA/vPt8cpqCjIFlvP&#10;ZOBKEZaL+7s5FtZfeEvnnVQqQTgWaKAW6QqtY1mTwzj0HXHyjj44lCRDpW3AS4K7Vo+yLNcOG04L&#10;NXb0WlN52n07A1/vH+t4PbQjySe3zSmspjMZR2MGD/3qBZRQL//hv/baGsifJ/B7Jh0Bv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y2x8sUAAADcAAAADwAAAAAAAAAA&#10;AAAAAAChAgAAZHJzL2Rvd25yZXYueG1sUEsFBgAAAAAEAAQA+QAAAJMDAAAAAA==&#10;" strokecolor="#8a9a90 [3044]"/>
                    <v:line id="Straight Connector 676" o:spid="_x0000_s1140" style="position:absolute;visibility:visible;mso-wrap-style:square" from="877,5193" to="18283,5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vhcUAAADcAAAADwAAAGRycy9kb3ducmV2LnhtbESPUWvCQBCE3wv9D8cKfdOLSqOmniIF&#10;Qdq+aPsD1tw2Ceb20rutxv76XkHo4zAz3zDLde9adaYQG88GxqMMFHHpbcOVgY/37XAOKgqyxdYz&#10;GbhShPXq/m6JhfUX3tP5IJVKEI4FGqhFukLrWNbkMI58R5y8Tx8cSpKh0jbgJcFdqydZlmuHDaeF&#10;Gjt6rqk8Hb6dga/Xt128HtuJ5I8/L6ewmS9kGo15GPSbJ1BCvfyHb+2dNZDPcvg7k46AXv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8vhcUAAADcAAAADwAAAAAAAAAA&#10;AAAAAAChAgAAZHJzL2Rvd25yZXYueG1sUEsFBgAAAAAEAAQA+QAAAJMDAAAAAA==&#10;" strokecolor="#8a9a90 [3044]"/>
                    <v:line id="Straight Connector 677" o:spid="_x0000_s1141" style="position:absolute;visibility:visible;mso-wrap-style:square" from="512,13459" to="17917,13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OKHsUAAADcAAAADwAAAGRycy9kb3ducmV2LnhtbESPUWvCQBCE3wv9D8cWfKuXKkZNPUUK&#10;BbF9qfUHrLk1Ceb20rutxv76XqHg4zAz3zCLVe9adaYQG88GnoYZKOLS24YrA/vP18cZqCjIFlvP&#10;ZOBKEVbL+7sFFtZf+IPOO6lUgnAs0EAt0hVax7Imh3HoO+LkHX1wKEmGStuAlwR3rR5lWa4dNpwW&#10;auzopabytPt2Br7e3jfxemhHkk9+tqewns1lHI0ZPPTrZ1BCvdzC/+2NNZBPp/B3Jh0Bv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OKHsUAAADcAAAADwAAAAAAAAAA&#10;AAAAAAChAgAAZHJzL2Rvd25yZXYueG1sUEsFBgAAAAAEAAQA+QAAAJMDAAAAAA==&#10;" strokecolor="#8a9a90 [3044]"/>
                  </v:group>
                </v:group>
                <v:shape id="_x0000_s1142" type="#_x0000_t202" style="position:absolute;left:898;top:10420;width:13024;height:7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HZXcIA&#10;AADcAAAADwAAAGRycy9kb3ducmV2LnhtbESPQWvCQBSE74L/YXlCb7pJoSKpq4i24KEXbbw/sq/Z&#10;YPZtyD5N/PfdgtDjMDPfMOvt6Ft1pz42gQ3kiwwUcRVsw7WB8vtzvgIVBdliG5gMPCjCdjOdrLGw&#10;YeAT3c9SqwThWKABJ9IVWsfKkce4CB1x8n5C71GS7GttexwS3Lf6NcuW2mPDacFhR3tH1fV88wZE&#10;7C5/lB8+Hi/j12FwWfWGpTEvs3H3DkpolP/ws320BparHP7OpCO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4dldwgAAANwAAAAPAAAAAAAAAAAAAAAAAJgCAABkcnMvZG93&#10;bnJldi54bWxQSwUGAAAAAAQABAD1AAAAhwMAAAAA&#10;" filled="f" stroked="f">
                  <v:textbox style="mso-fit-shape-to-text:t">
                    <w:txbxContent>
                      <w:p w14:paraId="106653A5" w14:textId="77777777" w:rsidR="004219EC" w:rsidRPr="001D36E6" w:rsidRDefault="004219EC" w:rsidP="00C0772F">
                        <w:r w:rsidRPr="001D36E6">
                          <w:t>Fällt bei</w:t>
                        </w:r>
                        <w:r>
                          <w:t>m</w:t>
                        </w:r>
                        <w:r w:rsidRPr="001D36E6">
                          <w:t xml:space="preserve"> ers</w:t>
                        </w:r>
                        <w:r>
                          <w:t>ten</w:t>
                        </w:r>
                        <w:r w:rsidRPr="001D36E6">
                          <w:t xml:space="preserve"> Test durch</w:t>
                        </w:r>
                      </w:p>
                    </w:txbxContent>
                  </v:textbox>
                </v:shape>
                <v:shape id="_x0000_s1143" type="#_x0000_t202" style="position:absolute;left:27136;width:13246;height:7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HKsMA&#10;AADcAAAADwAAAGRycy9kb3ducmV2LnhtbESPwWrDMBBE74X+g9hCb7WcQENwoxjTppBDLk3c+2Jt&#10;LVNrZaxN7Px9FSjkOMzMG2ZTzr5XFxpjF9jAIstBETfBdtwaqE+fL2tQUZAt9oHJwJUilNvHhw0W&#10;Nkz8RZejtCpBOBZowIkMhdaxceQxZmEgTt5PGD1KkmOr7YhTgvteL/N8pT12nBYcDvTuqPk9nr0B&#10;EVstrvXOx/33fPiYXN68Ym3M89NcvYESmuUe/m/vrYHVegm3M+kI6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HKsMAAADcAAAADwAAAAAAAAAAAAAAAACYAgAAZHJzL2Rv&#10;d25yZXYueG1sUEsFBgAAAAAEAAQA9QAAAIgDAAAAAA==&#10;" filled="f" stroked="f">
                  <v:textbox style="mso-fit-shape-to-text:t">
                    <w:txbxContent>
                      <w:p w14:paraId="60870743" w14:textId="77777777" w:rsidR="004219EC" w:rsidRPr="001D36E6" w:rsidRDefault="004219EC" w:rsidP="00C0772F">
                        <w:r w:rsidRPr="001D36E6">
                          <w:t>Fällt bei</w:t>
                        </w:r>
                        <w:r>
                          <w:t>m</w:t>
                        </w:r>
                        <w:r w:rsidRPr="001D36E6">
                          <w:t xml:space="preserve"> zweite</w:t>
                        </w:r>
                        <w:r>
                          <w:t>n</w:t>
                        </w:r>
                        <w:r w:rsidRPr="001D36E6">
                          <w:t xml:space="preserve"> Test durch</w:t>
                        </w:r>
                      </w:p>
                    </w:txbxContent>
                  </v:textbox>
                </v:shape>
                <v:shape id="_x0000_s1144" type="#_x0000_t202" style="position:absolute;left:26339;top:10983;width:10236;height:7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iscIA&#10;AADcAAAADwAAAGRycy9kb3ducmV2LnhtbESPQWvCQBSE7wX/w/IK3urGSkVSVxGr4KEXNd4f2dds&#10;aPZtyD5N/PduoeBxmJlvmOV68I26URfrwAamkwwUcRlszZWB4rx/W4CKgmyxCUwG7hRhvRq9LDG3&#10;oecj3U5SqQThmKMBJ9LmWsfSkcc4CS1x8n5C51GS7CptO+wT3Df6Pcvm2mPNacFhS1tH5e/p6g2I&#10;2M30Xux8PFyG76/eZeUHFsaMX4fNJyihQZ7h//bBGpgvZvB3Jh0Bv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f+KxwgAAANwAAAAPAAAAAAAAAAAAAAAAAJgCAABkcnMvZG93&#10;bnJldi54bWxQSwUGAAAAAAQABAD1AAAAhwMAAAAA&#10;" filled="f" stroked="f">
                  <v:textbox style="mso-fit-shape-to-text:t">
                    <w:txbxContent>
                      <w:p w14:paraId="0F2C1E31" w14:textId="77777777" w:rsidR="004219EC" w:rsidRPr="001D36E6" w:rsidRDefault="004219EC" w:rsidP="00C0772F">
                        <w:r w:rsidRPr="001D36E6">
                          <w:t>Erfüllt alle Bedingungen</w:t>
                        </w:r>
                      </w:p>
                    </w:txbxContent>
                  </v:textbox>
                </v:shape>
                <w10:anchorlock/>
              </v:group>
            </w:pict>
          </mc:Fallback>
        </mc:AlternateContent>
      </w:r>
    </w:p>
    <w:p w14:paraId="345E2502" w14:textId="77777777" w:rsidR="0060074C" w:rsidRPr="00423D5F" w:rsidRDefault="0060074C" w:rsidP="00C0772F"/>
    <w:p w14:paraId="1ABE958C" w14:textId="77777777" w:rsidR="005A0AF4" w:rsidRPr="00885596" w:rsidRDefault="00EE5457" w:rsidP="00885596">
      <w:pPr>
        <w:pStyle w:val="Caption"/>
      </w:pPr>
      <w:bookmarkStart w:id="131" w:name="_Toc375131334"/>
      <w:bookmarkStart w:id="132" w:name="_Toc375132752"/>
      <w:r w:rsidRPr="00885596">
        <w:t xml:space="preserve">Abbildung </w:t>
      </w:r>
      <w:fldSimple w:instr=" SEQ Abbildung \* ARABIC ">
        <w:r w:rsidR="006B5FC1" w:rsidRPr="00885596">
          <w:t>31</w:t>
        </w:r>
      </w:fldSimple>
      <w:r w:rsidRPr="00885596">
        <w:t xml:space="preserve"> - Darstellung des Point-In-Polygon Ergebnisses</w:t>
      </w:r>
      <w:bookmarkEnd w:id="131"/>
      <w:bookmarkEnd w:id="132"/>
    </w:p>
    <w:p w14:paraId="1C7BCAD8" w14:textId="77777777" w:rsidR="005A0AF4" w:rsidRPr="00423D5F" w:rsidRDefault="005A0AF4" w:rsidP="00C0772F"/>
    <w:p w14:paraId="4492AC1D" w14:textId="77777777" w:rsidR="00596083" w:rsidRPr="00423D5F" w:rsidRDefault="00596083" w:rsidP="00C0772F">
      <w:r w:rsidRPr="00423D5F">
        <w:t xml:space="preserve">In Abbildung 17 ist ein Kartenausschnitt </w:t>
      </w:r>
      <w:r w:rsidR="00C96F0B" w:rsidRPr="00423D5F">
        <w:t xml:space="preserve">der Zeughausstrasse in Winterthur </w:t>
      </w:r>
      <w:r w:rsidRPr="00423D5F">
        <w:t xml:space="preserve">mit der dazugehörigen Standortausgabe zu sehen. </w:t>
      </w:r>
      <w:r w:rsidR="00956B96" w:rsidRPr="00423D5F">
        <w:t xml:space="preserve">Der Kompass des Geräts ist in diesem Beispiel nach Norden ausgerichtet. </w:t>
      </w:r>
      <w:r w:rsidRPr="00423D5F">
        <w:t>In der</w:t>
      </w:r>
      <w:r w:rsidR="003E5991" w:rsidRPr="00423D5F">
        <w:t xml:space="preserve"> Karte wurden die beiden Seitenb</w:t>
      </w:r>
      <w:r w:rsidRPr="00423D5F">
        <w:t>uffer als blaues und rotes Oval um das jeweilige Strassensegment eingezeichnet. Die roten Punkte sind dabei die Knoten der Strasse, die grünen sind eingezeichnete Bäume. Der textuelle Ausschnitt zeigt, dass die Or</w:t>
      </w:r>
      <w:r w:rsidRPr="00423D5F">
        <w:t>i</w:t>
      </w:r>
      <w:r w:rsidRPr="00423D5F">
        <w:t>entierungspunkte nach Entfernung geordnet sind. Darum sind zwischen den Bäumen auch Nennungen von Kreuzungen vorhanden.</w:t>
      </w:r>
    </w:p>
    <w:p w14:paraId="49E1B3C5" w14:textId="77777777" w:rsidR="00596083" w:rsidRPr="00423D5F" w:rsidRDefault="00596083" w:rsidP="00C0772F">
      <w:r w:rsidRPr="00423D5F">
        <w:t xml:space="preserve">     </w:t>
      </w:r>
      <w:r w:rsidRPr="00423D5F">
        <w:rPr>
          <w:noProof/>
          <w:lang w:eastAsia="de-CH"/>
        </w:rPr>
        <mc:AlternateContent>
          <mc:Choice Requires="wpg">
            <w:drawing>
              <wp:inline distT="0" distB="0" distL="0" distR="0" wp14:anchorId="088114B1" wp14:editId="5B038C50">
                <wp:extent cx="2254101" cy="3763645"/>
                <wp:effectExtent l="0" t="0" r="0" b="8255"/>
                <wp:docPr id="257" name="Gruppieren 257"/>
                <wp:cNvGraphicFramePr/>
                <a:graphic xmlns:a="http://schemas.openxmlformats.org/drawingml/2006/main">
                  <a:graphicData uri="http://schemas.microsoft.com/office/word/2010/wordprocessingGroup">
                    <wpg:wgp>
                      <wpg:cNvGrpSpPr/>
                      <wpg:grpSpPr>
                        <a:xfrm>
                          <a:off x="0" y="0"/>
                          <a:ext cx="2254101" cy="3763645"/>
                          <a:chOff x="0" y="54321"/>
                          <a:chExt cx="2254101" cy="3763645"/>
                        </a:xfrm>
                      </wpg:grpSpPr>
                      <wpg:grpSp>
                        <wpg:cNvPr id="258" name="Gruppieren 258"/>
                        <wpg:cNvGrpSpPr/>
                        <wpg:grpSpPr>
                          <a:xfrm>
                            <a:off x="0" y="54321"/>
                            <a:ext cx="2254101" cy="3763645"/>
                            <a:chOff x="0" y="54588"/>
                            <a:chExt cx="2254101" cy="3763645"/>
                          </a:xfrm>
                        </wpg:grpSpPr>
                        <wpg:grpSp>
                          <wpg:cNvPr id="259" name="Gruppieren 259"/>
                          <wpg:cNvGrpSpPr/>
                          <wpg:grpSpPr>
                            <a:xfrm>
                              <a:off x="0" y="54588"/>
                              <a:ext cx="2254101" cy="3763645"/>
                              <a:chOff x="-4526" y="54588"/>
                              <a:chExt cx="2254101" cy="3763645"/>
                            </a:xfrm>
                          </wpg:grpSpPr>
                          <wpg:grpSp>
                            <wpg:cNvPr id="260" name="Gruppieren 260"/>
                            <wpg:cNvGrpSpPr/>
                            <wpg:grpSpPr>
                              <a:xfrm>
                                <a:off x="-4526" y="72389"/>
                                <a:ext cx="2254101" cy="3745844"/>
                                <a:chOff x="-5758" y="92068"/>
                                <a:chExt cx="2867549" cy="4764166"/>
                              </a:xfrm>
                            </wpg:grpSpPr>
                            <wpg:grpSp>
                              <wpg:cNvPr id="261" name="Gruppieren 261"/>
                              <wpg:cNvGrpSpPr/>
                              <wpg:grpSpPr>
                                <a:xfrm>
                                  <a:off x="-5758" y="92068"/>
                                  <a:ext cx="2867549" cy="4764166"/>
                                  <a:chOff x="8806" y="217122"/>
                                  <a:chExt cx="2868080" cy="4764291"/>
                                </a:xfrm>
                              </wpg:grpSpPr>
                              <pic:pic xmlns:pic="http://schemas.openxmlformats.org/drawingml/2006/picture">
                                <pic:nvPicPr>
                                  <pic:cNvPr id="262" name="Picture 527" descr="C:\Users\j1schmuc\Downloads\Zeughausstrasse.PNG"/>
                                  <pic:cNvPicPr>
                                    <a:picLocks noChangeAspect="1"/>
                                  </pic:cNvPicPr>
                                </pic:nvPicPr>
                                <pic:blipFill rotWithShape="1">
                                  <a:blip r:embed="rId68">
                                    <a:extLst>
                                      <a:ext uri="{28A0092B-C50C-407E-A947-70E740481C1C}">
                                        <a14:useLocalDpi xmlns:a14="http://schemas.microsoft.com/office/drawing/2010/main" val="0"/>
                                      </a:ext>
                                    </a:extLst>
                                  </a:blip>
                                  <a:srcRect r="13124" b="10784"/>
                                  <a:stretch/>
                                </pic:blipFill>
                                <pic:spPr bwMode="auto">
                                  <a:xfrm>
                                    <a:off x="8806" y="362129"/>
                                    <a:ext cx="2868080" cy="4619284"/>
                                  </a:xfrm>
                                  <a:prstGeom prst="rect">
                                    <a:avLst/>
                                  </a:prstGeom>
                                  <a:noFill/>
                                  <a:ln>
                                    <a:noFill/>
                                  </a:ln>
                                </pic:spPr>
                              </pic:pic>
                              <wpg:grpSp>
                                <wpg:cNvPr id="263" name="Group 526"/>
                                <wpg:cNvGrpSpPr/>
                                <wpg:grpSpPr>
                                  <a:xfrm>
                                    <a:off x="455018" y="217122"/>
                                    <a:ext cx="2014285" cy="4312859"/>
                                    <a:chOff x="71916" y="-492589"/>
                                    <a:chExt cx="2017770" cy="4315718"/>
                                  </a:xfrm>
                                </wpg:grpSpPr>
                                <wpg:grpSp>
                                  <wpg:cNvPr id="267" name="Group 524"/>
                                  <wpg:cNvGrpSpPr/>
                                  <wpg:grpSpPr>
                                    <a:xfrm>
                                      <a:off x="71916" y="-492589"/>
                                      <a:ext cx="1539095" cy="4091403"/>
                                      <a:chOff x="71916" y="-492589"/>
                                      <a:chExt cx="1539095" cy="4091403"/>
                                    </a:xfrm>
                                  </wpg:grpSpPr>
                                  <wps:wsp>
                                    <wps:cNvPr id="268" name="Rectangle 440"/>
                                    <wps:cNvSpPr/>
                                    <wps:spPr>
                                      <a:xfrm rot="3368298">
                                        <a:off x="1157935" y="3145738"/>
                                        <a:ext cx="753846" cy="152306"/>
                                      </a:xfrm>
                                      <a:prstGeom prst="rect">
                                        <a:avLst/>
                                      </a:prstGeom>
                                      <a:solidFill>
                                        <a:srgbClr val="0070C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Rectangle 441"/>
                                    <wps:cNvSpPr/>
                                    <wps:spPr>
                                      <a:xfrm rot="3785053">
                                        <a:off x="924832" y="2597873"/>
                                        <a:ext cx="535586" cy="153584"/>
                                      </a:xfrm>
                                      <a:prstGeom prst="rect">
                                        <a:avLst/>
                                      </a:prstGeom>
                                      <a:solidFill>
                                        <a:srgbClr val="0070C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ectangle 442"/>
                                    <wps:cNvSpPr/>
                                    <wps:spPr>
                                      <a:xfrm rot="3983937">
                                        <a:off x="679489" y="2101836"/>
                                        <a:ext cx="559811" cy="159487"/>
                                      </a:xfrm>
                                      <a:prstGeom prst="rect">
                                        <a:avLst/>
                                      </a:prstGeom>
                                      <a:solidFill>
                                        <a:srgbClr val="0070C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443"/>
                                    <wps:cNvSpPr/>
                                    <wps:spPr>
                                      <a:xfrm rot="4104736">
                                        <a:off x="356072" y="1511523"/>
                                        <a:ext cx="706034" cy="164326"/>
                                      </a:xfrm>
                                      <a:prstGeom prst="rect">
                                        <a:avLst/>
                                      </a:prstGeom>
                                      <a:solidFill>
                                        <a:srgbClr val="0070C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Rectangle 445"/>
                                    <wps:cNvSpPr/>
                                    <wps:spPr>
                                      <a:xfrm rot="4104736">
                                        <a:off x="231065" y="924286"/>
                                        <a:ext cx="531875" cy="180746"/>
                                      </a:xfrm>
                                      <a:prstGeom prst="rect">
                                        <a:avLst/>
                                      </a:prstGeom>
                                      <a:solidFill>
                                        <a:srgbClr val="0070C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446"/>
                                    <wps:cNvSpPr/>
                                    <wps:spPr>
                                      <a:xfrm rot="4104736">
                                        <a:off x="-497695" y="77022"/>
                                        <a:ext cx="1313567" cy="174345"/>
                                      </a:xfrm>
                                      <a:prstGeom prst="rect">
                                        <a:avLst/>
                                      </a:prstGeom>
                                      <a:solidFill>
                                        <a:srgbClr val="0070C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4" name="Group 525"/>
                                  <wpg:cNvGrpSpPr/>
                                  <wpg:grpSpPr>
                                    <a:xfrm>
                                      <a:off x="403761" y="688769"/>
                                      <a:ext cx="1685925" cy="3134360"/>
                                      <a:chOff x="0" y="0"/>
                                      <a:chExt cx="1686098" cy="3134888"/>
                                    </a:xfrm>
                                  </wpg:grpSpPr>
                                  <wps:wsp>
                                    <wps:cNvPr id="275" name="Oval 433"/>
                                    <wps:cNvSpPr/>
                                    <wps:spPr>
                                      <a:xfrm>
                                        <a:off x="914400" y="2113808"/>
                                        <a:ext cx="106878" cy="106878"/>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Oval 432"/>
                                    <wps:cNvSpPr/>
                                    <wps:spPr>
                                      <a:xfrm>
                                        <a:off x="1365662" y="2755075"/>
                                        <a:ext cx="106878" cy="106878"/>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Oval 434"/>
                                    <wps:cNvSpPr/>
                                    <wps:spPr>
                                      <a:xfrm>
                                        <a:off x="658033" y="1615045"/>
                                        <a:ext cx="106878" cy="106878"/>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Oval 435"/>
                                    <wps:cNvSpPr/>
                                    <wps:spPr>
                                      <a:xfrm>
                                        <a:off x="439387" y="1140031"/>
                                        <a:ext cx="106878" cy="106878"/>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Oval 436"/>
                                    <wps:cNvSpPr/>
                                    <wps:spPr>
                                      <a:xfrm>
                                        <a:off x="201880" y="498764"/>
                                        <a:ext cx="106878" cy="106878"/>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Oval 437"/>
                                    <wps:cNvSpPr/>
                                    <wps:spPr>
                                      <a:xfrm>
                                        <a:off x="0" y="0"/>
                                        <a:ext cx="106878" cy="106878"/>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Oval 522"/>
                                    <wps:cNvSpPr/>
                                    <wps:spPr>
                                      <a:xfrm>
                                        <a:off x="1579418" y="3028208"/>
                                        <a:ext cx="106680" cy="106680"/>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82" name="Rectangle 440"/>
                              <wps:cNvSpPr/>
                              <wps:spPr>
                                <a:xfrm rot="3375771">
                                  <a:off x="2060455" y="4137153"/>
                                  <a:ext cx="302554" cy="168437"/>
                                </a:xfrm>
                                <a:prstGeom prst="rect">
                                  <a:avLst/>
                                </a:prstGeom>
                                <a:solidFill>
                                  <a:srgbClr val="0070C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3" name="Oval 514"/>
                            <wps:cNvSpPr/>
                            <wps:spPr>
                              <a:xfrm>
                                <a:off x="1253905" y="2661719"/>
                                <a:ext cx="130629" cy="130629"/>
                              </a:xfrm>
                              <a:prstGeom prst="ellipse">
                                <a:avLst/>
                              </a:prstGeom>
                              <a:solidFill>
                                <a:srgbClr val="0070C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Flowchart: Delay 520"/>
                            <wps:cNvSpPr/>
                            <wps:spPr>
                              <a:xfrm rot="3315580">
                                <a:off x="1871804" y="3356572"/>
                                <a:ext cx="127635" cy="126365"/>
                              </a:xfrm>
                              <a:prstGeom prst="flowChartDelay">
                                <a:avLst/>
                              </a:prstGeom>
                              <a:solidFill>
                                <a:srgbClr val="FF000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Flowchart: Delay 520"/>
                            <wps:cNvSpPr/>
                            <wps:spPr>
                              <a:xfrm rot="3315580">
                                <a:off x="1781269" y="3406366"/>
                                <a:ext cx="137160" cy="130810"/>
                              </a:xfrm>
                              <a:prstGeom prst="flowChartDelay">
                                <a:avLst/>
                              </a:prstGeom>
                              <a:solidFill>
                                <a:srgbClr val="0070C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440"/>
                            <wps:cNvSpPr/>
                            <wps:spPr>
                              <a:xfrm rot="3375771">
                                <a:off x="1717894" y="3216244"/>
                                <a:ext cx="248920" cy="125730"/>
                              </a:xfrm>
                              <a:prstGeom prst="rect">
                                <a:avLst/>
                              </a:prstGeom>
                              <a:solidFill>
                                <a:srgbClr val="FF000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440"/>
                            <wps:cNvSpPr/>
                            <wps:spPr>
                              <a:xfrm rot="3368298">
                                <a:off x="1292382" y="2867685"/>
                                <a:ext cx="611600" cy="129540"/>
                              </a:xfrm>
                              <a:prstGeom prst="rect">
                                <a:avLst/>
                              </a:prstGeom>
                              <a:solidFill>
                                <a:srgbClr val="FF000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Rectangle 441"/>
                            <wps:cNvSpPr/>
                            <wps:spPr>
                              <a:xfrm rot="3785053">
                                <a:off x="1111312" y="2424065"/>
                                <a:ext cx="420370" cy="128905"/>
                              </a:xfrm>
                              <a:prstGeom prst="rect">
                                <a:avLst/>
                              </a:prstGeom>
                              <a:solidFill>
                                <a:srgbClr val="FF000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Rectangle 442"/>
                            <wps:cNvSpPr/>
                            <wps:spPr>
                              <a:xfrm rot="3983937">
                                <a:off x="934770" y="2052874"/>
                                <a:ext cx="439420" cy="131562"/>
                              </a:xfrm>
                              <a:prstGeom prst="rect">
                                <a:avLst/>
                              </a:prstGeom>
                              <a:solidFill>
                                <a:srgbClr val="FF000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Rectangle 443"/>
                            <wps:cNvSpPr/>
                            <wps:spPr>
                              <a:xfrm rot="4104736">
                                <a:off x="694854" y="1604726"/>
                                <a:ext cx="543560" cy="128905"/>
                              </a:xfrm>
                              <a:prstGeom prst="rect">
                                <a:avLst/>
                              </a:prstGeom>
                              <a:solidFill>
                                <a:srgbClr val="FF000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Rectangle 445"/>
                            <wps:cNvSpPr/>
                            <wps:spPr>
                              <a:xfrm rot="4104736">
                                <a:off x="597528" y="1158844"/>
                                <a:ext cx="417830" cy="138430"/>
                              </a:xfrm>
                              <a:prstGeom prst="rect">
                                <a:avLst/>
                              </a:prstGeom>
                              <a:solidFill>
                                <a:srgbClr val="FF000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Oval 514"/>
                            <wps:cNvSpPr/>
                            <wps:spPr>
                              <a:xfrm>
                                <a:off x="1041148" y="2263366"/>
                                <a:ext cx="141309" cy="141309"/>
                              </a:xfrm>
                              <a:prstGeom prst="ellipse">
                                <a:avLst/>
                              </a:prstGeom>
                              <a:solidFill>
                                <a:srgbClr val="0070C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Oval 514"/>
                            <wps:cNvSpPr/>
                            <wps:spPr>
                              <a:xfrm>
                                <a:off x="1163370" y="2222626"/>
                                <a:ext cx="132619" cy="132619"/>
                              </a:xfrm>
                              <a:prstGeom prst="ellipse">
                                <a:avLst/>
                              </a:prstGeom>
                              <a:solidFill>
                                <a:srgbClr val="FF000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Oval 514"/>
                            <wps:cNvSpPr/>
                            <wps:spPr>
                              <a:xfrm>
                                <a:off x="869132" y="1878594"/>
                                <a:ext cx="151130" cy="151130"/>
                              </a:xfrm>
                              <a:prstGeom prst="ellipse">
                                <a:avLst/>
                              </a:prstGeom>
                              <a:solidFill>
                                <a:srgbClr val="0070C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Oval 514"/>
                            <wps:cNvSpPr/>
                            <wps:spPr>
                              <a:xfrm>
                                <a:off x="995881" y="1837853"/>
                                <a:ext cx="151130" cy="151130"/>
                              </a:xfrm>
                              <a:prstGeom prst="ellipse">
                                <a:avLst/>
                              </a:prstGeom>
                              <a:solidFill>
                                <a:srgbClr val="FF000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Oval 514"/>
                            <wps:cNvSpPr/>
                            <wps:spPr>
                              <a:xfrm>
                                <a:off x="669956" y="1389707"/>
                                <a:ext cx="151130" cy="151130"/>
                              </a:xfrm>
                              <a:prstGeom prst="ellipse">
                                <a:avLst/>
                              </a:prstGeom>
                              <a:solidFill>
                                <a:srgbClr val="0070C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Oval 514"/>
                            <wps:cNvSpPr/>
                            <wps:spPr>
                              <a:xfrm>
                                <a:off x="805758" y="1348966"/>
                                <a:ext cx="151130" cy="151130"/>
                              </a:xfrm>
                              <a:prstGeom prst="ellipse">
                                <a:avLst/>
                              </a:prstGeom>
                              <a:solidFill>
                                <a:srgbClr val="FF000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Oval 514"/>
                            <wps:cNvSpPr/>
                            <wps:spPr>
                              <a:xfrm>
                                <a:off x="651849" y="946087"/>
                                <a:ext cx="151130" cy="151130"/>
                              </a:xfrm>
                              <a:prstGeom prst="ellipse">
                                <a:avLst/>
                              </a:prstGeom>
                              <a:solidFill>
                                <a:srgbClr val="FF000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Oval 514"/>
                            <wps:cNvSpPr/>
                            <wps:spPr>
                              <a:xfrm>
                                <a:off x="520574" y="1000408"/>
                                <a:ext cx="151130" cy="151130"/>
                              </a:xfrm>
                              <a:prstGeom prst="ellipse">
                                <a:avLst/>
                              </a:prstGeom>
                              <a:solidFill>
                                <a:srgbClr val="0070C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Oval 514"/>
                            <wps:cNvSpPr/>
                            <wps:spPr>
                              <a:xfrm>
                                <a:off x="1611517" y="3164186"/>
                                <a:ext cx="129677" cy="129677"/>
                              </a:xfrm>
                              <a:prstGeom prst="ellipse">
                                <a:avLst/>
                              </a:prstGeom>
                              <a:solidFill>
                                <a:srgbClr val="0070C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Oval 514"/>
                            <wps:cNvSpPr/>
                            <wps:spPr>
                              <a:xfrm>
                                <a:off x="1720158" y="3100812"/>
                                <a:ext cx="123094" cy="123094"/>
                              </a:xfrm>
                              <a:prstGeom prst="ellipse">
                                <a:avLst/>
                              </a:prstGeom>
                              <a:solidFill>
                                <a:srgbClr val="FF000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446"/>
                            <wps:cNvSpPr/>
                            <wps:spPr>
                              <a:xfrm rot="4104736">
                                <a:off x="31687" y="506994"/>
                                <a:ext cx="1041598" cy="136786"/>
                              </a:xfrm>
                              <a:prstGeom prst="rect">
                                <a:avLst/>
                              </a:prstGeom>
                              <a:solidFill>
                                <a:srgbClr val="FF000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0" name="Oval 514"/>
                          <wps:cNvSpPr/>
                          <wps:spPr>
                            <a:xfrm>
                              <a:off x="1348966" y="2607398"/>
                              <a:ext cx="132619" cy="132613"/>
                            </a:xfrm>
                            <a:prstGeom prst="ellipse">
                              <a:avLst/>
                            </a:prstGeom>
                            <a:solidFill>
                              <a:srgbClr val="FF000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1" name="Rechteck 311"/>
                        <wps:cNvSpPr/>
                        <wps:spPr>
                          <a:xfrm>
                            <a:off x="122222" y="65613"/>
                            <a:ext cx="531051" cy="1207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uppieren 257" o:spid="_x0000_s1026" style="width:177.5pt;height:296.35pt;mso-position-horizontal-relative:char;mso-position-vertical-relative:line" coordorigin=",543" coordsize="22541,37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">
                <v:group id="Gruppieren 258" o:spid="_x0000_s1027" style="position:absolute;top:543;width:22541;height:37636" coordorigin=",545" coordsize="22541,376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STYO8MAAADcAAAADwAAAGRycy9kb3ducmV2LnhtbERPTWvCQBC9F/oflhF6&#10;q5tYUiS6BpFaeghCVSi9DdkxCcnOhuyaxH/vHgSPj/e9zibTioF6V1tWEM8jEMSF1TWXCs6n/fsS&#10;hPPIGlvLpOBGDrLN68saU21H/qXh6EsRQtilqKDyvkuldEVFBt3cdsSBu9jeoA+wL6XucQzhppWL&#10;KPqUBmsODRV2tKuoaI5Xo+B7xHH7EX8NeXPZ3f5PyeEvj0mpt9m0XYHwNPmn+OH+0QoWSVgb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JNg7wwAAANwAAAAP&#10;AAAAAAAAAAAAAAAAAKoCAABkcnMvZG93bnJldi54bWxQSwUGAAAAAAQABAD6AAAAmgMAAAAA&#10;">
                  <v:group id="Gruppieren 259" o:spid="_x0000_s1028" style="position:absolute;top:545;width:22541;height:37637" coordorigin="-45,545" coordsize="22541,376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h9oMUAAADcAAAADwAAAGRycy9kb3ducmV2LnhtbESPQYvCMBSE78L+h/CE&#10;vWlaF8WtRhFZlz2IoC6It0fzbIvNS2liW/+9EQSPw8x8w8yXnSlFQ7UrLCuIhxEI4tTqgjMF/8fN&#10;YArCeWSNpWVScCcHy8VHb46Jti3vqTn4TAQIuwQV5N5XiZQuzcmgG9qKOHgXWxv0QdaZ1DW2AW5K&#10;OYqiiTRYcFjIsaJ1Tun1cDMKfltsV1/xT7O9Xtb383G8O21jUuqz361mIDx1/h1+tf+0gtH4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JofaDFAAAA3AAA&#10;AA8AAAAAAAAAAAAAAAAAqgIAAGRycy9kb3ducmV2LnhtbFBLBQYAAAAABAAEAPoAAACcAwAAAAA=&#10;">
                    <v:group id="Gruppieren 260" o:spid="_x0000_s1029" style="position:absolute;left:-45;top:723;width:22540;height:37459" coordorigin="-57,920" coordsize="28675,476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group id="Gruppieren 261" o:spid="_x0000_s1030" style="position:absolute;left:-57;top:920;width:28674;height:47642" coordorigin="88,2171" coordsize="28680,47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7G8QAAADcAAAADwAAAGRycy9kb3ducmV2LnhtbESPQYvCMBSE74L/ITzB&#10;m6ZVFKlGEdld9iCCdWHx9miebbF5KU22rf9+Iwgeh5n5htnselOJlhpXWlYQTyMQxJnVJecKfi6f&#10;kxUI55E1VpZJwYMc7LbDwQYTbTs+U5v6XAQIuwQVFN7XiZQuK8igm9qaOHg32xj0QTa51A12AW4q&#10;OYuipTRYclgosKZDQdk9/TMKvjrs9vP4oz3eb4fH9bI4/R5jUmo86vdrEJ56/w6/2t9awWwZ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nK7G8QAAADcAAAA&#10;DwAAAAAAAAAAAAAAAACqAgAAZHJzL2Rvd25yZXYueG1sUEsFBgAAAAAEAAQA+gAAAJsDAAAAAA==&#10;">
                        <v:shape id="Picture 527" o:spid="_x0000_s1031" type="#_x0000_t75" style="position:absolute;left:88;top:3621;width:28680;height:46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0/P7GAAAA3AAAAA8AAABkcnMvZG93bnJldi54bWxEj0FrwkAUhO9C/8PyCt5004BaUleRQmsR&#10;URtLz6/Z1yQ0+zbsbjX6611B8DjMzDfMdN6ZRhzI+dqygqdhAoK4sLrmUsHX/m3wDMIHZI2NZVJw&#10;Ig/z2UNvipm2R/6kQx5KESHsM1RQhdBmUvqiIoN+aFvi6P1aZzBE6UqpHR4j3DQyTZKxNFhzXKiw&#10;pdeKir/83yjYyY2buMn5fbH7Trbr/WrZ/YyWSvUfu8ULiEBduIdv7Q+tIB2ncD0Tj4CcX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3T8/sYAAADcAAAADwAAAAAAAAAAAAAA&#10;AACfAgAAZHJzL2Rvd25yZXYueG1sUEsFBgAAAAAEAAQA9wAAAJIDAAAAAA==&#10;">
                          <v:imagedata r:id="rId73" o:title="Zeughausstrasse" cropbottom="7067f" cropright="8601f"/>
                          <v:path arrowok="t"/>
                        </v:shape>
                        <v:group id="Group 526" o:spid="_x0000_s1032" style="position:absolute;left:4550;top:2171;width:20143;height:43128" coordorigin="719,-4925" coordsize="20177,431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group id="Group 524" o:spid="_x0000_s1033" style="position:absolute;left:719;top:-4925;width:15391;height:40913" coordorigin="719,-4925" coordsize="15390,409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rect id="Rectangle 440" o:spid="_x0000_s1034" style="position:absolute;left:11579;top:31457;width:7539;height:1523;rotation:367908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h+krwA&#10;AADcAAAADwAAAGRycy9kb3ducmV2LnhtbERPvQrCMBDeBd8hnOCmqR1Eq1FEEF2tgo5Hc7bV5lKa&#10;WKtPbwbB8eP7X647U4mWGldaVjAZRyCIM6tLzhWcT7vRDITzyBory6TgTQ7Wq35viYm2Lz5Sm/pc&#10;hBB2CSoovK8TKV1WkEE3tjVx4G62MegDbHKpG3yFcFPJOIqm0mDJoaHAmrYFZY/0aRRc4sd97808&#10;7qRMyUxc+2mvN6WGg26zAOGp83/xz33QCuJpWBvOhCMgV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sqH6SvAAAANwAAAAPAAAAAAAAAAAAAAAAAJgCAABkcnMvZG93bnJldi54&#10;bWxQSwUGAAAAAAQABAD1AAAAgQMAAAAA&#10;" fillcolor="#0070c0" stroked="f" strokeweight="2pt">
                              <v:fill opacity="19789f"/>
                            </v:rect>
                            <v:rect id="Rectangle 441" o:spid="_x0000_s1035" style="position:absolute;left:9248;top:25978;width:5356;height:1536;rotation:413428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vcUcQA&#10;AADcAAAADwAAAGRycy9kb3ducmV2LnhtbESPT2vCQBTE74LfYXlCb7ppBNHoKkWw2FPxDyXH1+wz&#10;Ce6+jdltTL+9Wyh4HGbmN8xq01sjOmp97VjB6yQBQVw4XXOp4HzajecgfEDWaByTgl/ysFkPByvM&#10;tLvzgbpjKEWEsM9QQRVCk0npi4os+olriKN3ca3FEGVbSt3iPcKtkWmSzKTFmuNChQ1tKyquxx+r&#10;IL+9fxj3Rem3oc9udy2neZOyUi+j/m0JIlAfnuH/9l4rSGcL+DsTj4B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b3FHEAAAA3AAAAA8AAAAAAAAAAAAAAAAAmAIAAGRycy9k&#10;b3ducmV2LnhtbFBLBQYAAAAABAAEAPUAAACJAwAAAAA=&#10;" fillcolor="#0070c0" stroked="f" strokeweight="2pt">
                              <v:fill opacity="19789f"/>
                            </v:rect>
                            <v:rect id="Rectangle 442" o:spid="_x0000_s1036" style="position:absolute;left:6795;top:21017;width:5598;height:1595;rotation:435152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rheMMA&#10;AADcAAAADwAAAGRycy9kb3ducmV2LnhtbERPy2rCQBTdC/7DcIVuRCdK0ZI6igSEQunCpFjcXTI3&#10;j5q5k2amSfr3zkLo8nDeu8NoGtFT52rLClbLCARxbnXNpYLP7LR4AeE8ssbGMin4IweH/XSyw1jb&#10;gc/Up74UIYRdjAoq79tYSpdXZNAtbUscuMJ2Bn2AXSl1h0MIN41cR9FGGqw5NFTYUlJRfkt/jYJ5&#10;8l6cvq748924j/Q5S4biQkelnmbj8RWEp9H/ix/uN61gvQ3zw5lwBOT+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rheMMAAADcAAAADwAAAAAAAAAAAAAAAACYAgAAZHJzL2Rv&#10;d25yZXYueG1sUEsFBgAAAAAEAAQA9QAAAIgDAAAAAA==&#10;" fillcolor="#0070c0" stroked="f" strokeweight="2pt">
                              <v:fill opacity="19789f"/>
                            </v:rect>
                            <v:rect id="Rectangle 443" o:spid="_x0000_s1037" style="position:absolute;left:3560;top:15115;width:7061;height:1643;rotation:448346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guScMA&#10;AADcAAAADwAAAGRycy9kb3ducmV2LnhtbESPQWvCQBSE7wX/w/IEb3WjtlWiq0hB6KEWGsXzI/tM&#10;gtm3Iftq4r/vCoLHYWa+YVab3tXqSm2oPBuYjBNQxLm3FRcGjofd6wJUEGSLtWcycKMAm/XgZYWp&#10;9R3/0jWTQkUIhxQNlCJNqnXIS3IYxr4hjt7Ztw4lyrbQtsUuwl2tp0nyoR1WHBdKbOizpPyS/TkD&#10;Iu/d20/I9gt/uu3mx/4bq1kwZjTst0tQQr08w4/2lzUwnU/gfiYeAb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guScMAAADcAAAADwAAAAAAAAAAAAAAAACYAgAAZHJzL2Rv&#10;d25yZXYueG1sUEsFBgAAAAAEAAQA9QAAAIgDAAAAAA==&#10;" fillcolor="#0070c0" stroked="f" strokeweight="2pt">
                              <v:fill opacity="19789f"/>
                            </v:rect>
                            <v:rect id="Rectangle 445" o:spid="_x0000_s1038" style="position:absolute;left:2311;top:9242;width:5318;height:1807;rotation:448346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qwPsQA&#10;AADcAAAADwAAAGRycy9kb3ducmV2LnhtbESPQWvCQBSE74L/YXkFb7pprI2kriKC0EMrmErPj+xr&#10;Epp9G7JPE/99t1DocZiZb5jNbnStulEfGs8GHhcJKOLS24YrA5eP43wNKgiyxdYzGbhTgN12Otlg&#10;bv3AZ7oVUqkI4ZCjgVqky7UOZU0Ow8J3xNH78r1DibKvtO1xiHDX6jRJnrXDhuNCjR0daiq/i6sz&#10;ILIank6heF/7z/sxu4xv2CyDMbOHcf8CSmiU//Bf+9UaSLMU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KsD7EAAAA3AAAAA8AAAAAAAAAAAAAAAAAmAIAAGRycy9k&#10;b3ducmV2LnhtbFBLBQYAAAAABAAEAPUAAACJAwAAAAA=&#10;" fillcolor="#0070c0" stroked="f" strokeweight="2pt">
                              <v:fill opacity="19789f"/>
                            </v:rect>
                            <v:rect id="Rectangle 446" o:spid="_x0000_s1039" style="position:absolute;left:-4976;top:770;width:13134;height:1743;rotation:448346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YVpcMA&#10;AADcAAAADwAAAGRycy9kb3ducmV2LnhtbESPQWvCQBSE7wX/w/KE3upGbVWiq5SC4KEWjOL5kX0m&#10;wezbkH018d+7QqHHYWa+YVab3tXqRm2oPBsYjxJQxLm3FRcGTsft2wJUEGSLtWcycKcAm/XgZYWp&#10;9R0f6JZJoSKEQ4oGSpEm1TrkJTkMI98QR+/iW4cSZVto22IX4a7WkySZaYcVx4USG/oqKb9mv86A&#10;yEf3/hOy/cKf79v5qf/GahqMeR32n0tQQr38h//aO2tgMp/C80w8Anr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YVpcMAAADcAAAADwAAAAAAAAAAAAAAAACYAgAAZHJzL2Rv&#10;d25yZXYueG1sUEsFBgAAAAAEAAQA9QAAAIgDAAAAAA==&#10;" fillcolor="#0070c0" stroked="f" strokeweight="2pt">
                              <v:fill opacity="19789f"/>
                            </v:rect>
                          </v:group>
                          <v:group id="Group 525" o:spid="_x0000_s1040" style="position:absolute;left:4037;top:6887;width:16859;height:31344" coordsize="16860,313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yOXsUAAADcAAAADwAAAGRycy9kb3ducmV2LnhtbESPT2vCQBTE74LfYXmC&#10;t7qJf0t0FRGVHqRQLZTeHtlnEsy+Ddk1id++KxQ8DjPzG2a16UwpGqpdYVlBPIpAEKdWF5wp+L4c&#10;3t5BOI+ssbRMCh7kYLPu91aYaNvyFzVnn4kAYZeggtz7KpHSpTkZdCNbEQfvamuDPsg6k7rGNsBN&#10;KcdRNJcGCw4LOVa0yym9ne9GwbHFdjuJ983pdt09fi+zz59TTEoNB912CcJT51/h//aHVjBeT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cjl7FAAAA3AAA&#10;AA8AAAAAAAAAAAAAAAAAqgIAAGRycy9kb3ducmV2LnhtbFBLBQYAAAAABAAEAPoAAACcAwAAAAA=&#10;">
                            <v:oval id="Oval 433" o:spid="_x0000_s1041" style="position:absolute;left:9144;top:21138;width:1068;height:10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Y748MA&#10;AADcAAAADwAAAGRycy9kb3ducmV2LnhtbESPQWvCQBSE7wX/w/KE3upGoSqpq0hAKMWL2kOPj+xr&#10;EpJ9u+ZtNf77riB4HGbmG2a1GVynLtRL49nAdJKBIi69bbgy8H3avS1BSUS22HkmAzcS2KxHLyvM&#10;rb/ygS7HWKkEYcnRQB1jyLWWsiaHMvGBOHm/vncYk+wrbXu8Jrjr9CzL5tphw2mhxkBFTWV7/HMG&#10;lmEhvmja7qc43c4S2r39ktKY1/Gw/QAVaYjP8KP9aQ3MFu9wP5OOgF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Y748MAAADcAAAADwAAAAAAAAAAAAAAAACYAgAAZHJzL2Rv&#10;d25yZXYueG1sUEsFBgAAAAAEAAQA9QAAAIgDAAAAAA==&#10;" fillcolor="#c00000" strokecolor="#47524b [1604]" strokeweight="2pt"/>
                            <v:oval id="Oval 432" o:spid="_x0000_s1042" style="position:absolute;left:13656;top:27550;width:1069;height:10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SllMMA&#10;AADcAAAADwAAAGRycy9kb3ducmV2LnhtbESPQWvCQBSE7wX/w/IEb3VTDyqpayiBgogXtYceH9nX&#10;JCT7dpu3jfHfu4VCj8PMfMPsisn1aqRBWs8GXpYZKOLK25ZrAx/X9+ctKInIFnvPZOBOAsV+9rTD&#10;3Pobn2m8xFolCEuOBpoYQ661VA05lKUPxMn78oPDmORQazvgLcFdr1dZttYOW04LDQYqG6q6y48z&#10;sA0b8WXb9Z/l9f4toTvZo1TGLObT2yuoSFP8D/+1D9bAarOG3zPpCO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SllMMAAADcAAAADwAAAAAAAAAAAAAAAACYAgAAZHJzL2Rv&#10;d25yZXYueG1sUEsFBgAAAAAEAAQA9QAAAIgDAAAAAA==&#10;" fillcolor="#c00000" strokecolor="#47524b [1604]" strokeweight="2pt"/>
                            <v:oval id="Oval 434" o:spid="_x0000_s1043" style="position:absolute;left:6580;top:16150;width:1069;height:10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gAD8MA&#10;AADcAAAADwAAAGRycy9kb3ducmV2LnhtbESPQWvCQBSE74X+h+UVvNVNPRhJXaUECiJe1B48PrKv&#10;SUj27TZv1fjvXUHocZiZb5jlenS9utAgrWcDH9MMFHHlbcu1gZ/j9/sClERki71nMnAjgfXq9WWJ&#10;hfVX3tPlEGuVICwFGmhiDIXWUjXkUKY+ECfv1w8OY5JDre2A1wR3vZ5l2Vw7bDktNBiobKjqDmdn&#10;YBFy8WXb9afyePuT0O3sVipjJm/j1yeoSGP8Dz/bG2tglufwOJOOgF7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gAD8MAAADcAAAADwAAAAAAAAAAAAAAAACYAgAAZHJzL2Rv&#10;d25yZXYueG1sUEsFBgAAAAAEAAQA9QAAAIgDAAAAAA==&#10;" fillcolor="#c00000" strokecolor="#47524b [1604]" strokeweight="2pt"/>
                            <v:oval id="Oval 435" o:spid="_x0000_s1044" style="position:absolute;left:4393;top:11400;width:1069;height:10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eUfb8A&#10;AADcAAAADwAAAGRycy9kb3ducmV2LnhtbERPTYvCMBC9C/6HMII3TfWwSjXKUhCWZS+rHjwOzWxb&#10;2kxiJ2r99+aw4PHxvrf7wXXqTr00ng0s5hko4tLbhisD59NhtgYlEdli55kMPElgvxuPtphb/+Bf&#10;uh9jpVIIS44G6hhDrrWUNTmUuQ/EifvzvcOYYF9p2+MjhbtOL7PsQztsODXUGKioqWyPN2dgHVbi&#10;i6btLsXpeZXQ/thvKY2ZTobPDahIQ3yL/91f1sByldamM+kI6N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p5R9vwAAANwAAAAPAAAAAAAAAAAAAAAAAJgCAABkcnMvZG93bnJl&#10;di54bWxQSwUGAAAAAAQABAD1AAAAhAMAAAAA&#10;" fillcolor="#c00000" strokecolor="#47524b [1604]" strokeweight="2pt"/>
                            <v:oval id="Oval 436" o:spid="_x0000_s1045" style="position:absolute;left:2018;top:4987;width:1069;height:10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x5sMA&#10;AADcAAAADwAAAGRycy9kb3ducmV2LnhtbESPQWvCQBSE74L/YXlCb7rRQ9XoKiVQEOml6sHjI/ua&#10;hGTfrnlbjf++Wyj0OMzMN8x2P7hO3amXxrOB+SwDRVx623Bl4HJ+n65ASUS22HkmA08S2O/Goy3m&#10;1j/4k+6nWKkEYcnRQB1jyLWWsiaHMvOBOHlfvncYk+wrbXt8JLjr9CLLXrXDhtNCjYGKmsr29O0M&#10;rMJSfNG03bU4P28S2g97lNKYl8nwtgEVaYj/4b/2wRpYLNfweyYdAb3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x5sMAAADcAAAADwAAAAAAAAAAAAAAAACYAgAAZHJzL2Rv&#10;d25yZXYueG1sUEsFBgAAAAAEAAQA9QAAAIgDAAAAAA==&#10;" fillcolor="#c00000" strokecolor="#47524b [1604]" strokeweight="2pt"/>
                            <v:oval id="Oval 437" o:spid="_x0000_s1046" style="position:absolute;width:1068;height:10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oXMAA&#10;AADcAAAADwAAAGRycy9kb3ducmV2LnhtbERPTWvCQBC9C/6HZQredFMPNkRXKQGhiBe1B49DdkxC&#10;srPbzFbjv3cPhR4f73uzG12v7jRI69nA+yIDRVx523Jt4Puyn+egJCJb7D2TgScJ7LbTyQYL6x98&#10;ovs51iqFsBRooIkxFFpL1ZBDWfhAnLibHxzGBIda2wEfKdz1epllK+2w5dTQYKCyoao7/zoDefgQ&#10;X7Zdfy0vzx8J3dEepDJm9jZ+rkFFGuO/+M/9ZQ0s8zQ/nUlHQG9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wToXMAAAADcAAAADwAAAAAAAAAAAAAAAACYAgAAZHJzL2Rvd25y&#10;ZXYueG1sUEsFBgAAAAAEAAQA9QAAAIUDAAAAAA==&#10;" fillcolor="#c00000" strokecolor="#47524b [1604]" strokeweight="2pt"/>
                            <v:oval id="Oval 522" o:spid="_x0000_s1047" style="position:absolute;left:15794;top:30282;width:1066;height:1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hNx8MA&#10;AADcAAAADwAAAGRycy9kb3ducmV2LnhtbESPT2vCQBTE74V+h+UVeqsbPWhIXUUChVK8+Ofg8ZF9&#10;TUKyb9e8rcZv3xUEj8PM/IZZrkfXqwsN0no2MJ1koIgrb1uuDRwPXx85KInIFnvPZOBGAuvV68sS&#10;C+uvvKPLPtYqQVgKNNDEGAqtpWrIoUx8IE7erx8cxiSHWtsBrwnuej3Lsrl22HJaaDBQ2VDV7f+c&#10;gTwsxJdt15/Kw+0sodvaH6mMeX8bN5+gIo3xGX60v62BWT6F+5l0BP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hNx8MAAADcAAAADwAAAAAAAAAAAAAAAACYAgAAZHJzL2Rv&#10;d25yZXYueG1sUEsFBgAAAAAEAAQA9QAAAIgDAAAAAA==&#10;" fillcolor="#c00000" strokecolor="#47524b [1604]" strokeweight="2pt"/>
                          </v:group>
                        </v:group>
                      </v:group>
                      <v:rect id="Rectangle 440" o:spid="_x0000_s1048" style="position:absolute;left:20604;top:41371;width:3026;height:1684;rotation:368724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A9d8MA&#10;AADcAAAADwAAAGRycy9kb3ducmV2LnhtbESPT4vCMBTE7wt+h/AEb2tq0UWqUURw2T365+LtkTzb&#10;YvMSmmirn94sCHscZuY3zHLd20bcqQ21YwWTcQaCWDtTc6ngdNx9zkGEiGywcUwKHhRgvRp8LLEw&#10;ruM93Q+xFAnCoUAFVYy+kDLoiiyGsfPEybu41mJMsi2labFLcNvIPMu+pMWa00KFnrYV6evhZhX4&#10;67Hb1/i7k95ept+zh36eN1qp0bDfLEBE6uN/+N3+MQryeQ5/Z9IR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A9d8MAAADcAAAADwAAAAAAAAAAAAAAAACYAgAAZHJzL2Rv&#10;d25yZXYueG1sUEsFBgAAAAAEAAQA9QAAAIgDAAAAAA==&#10;" fillcolor="#0070c0" stroked="f" strokeweight="2pt">
                        <v:fill opacity="19789f"/>
                      </v:rect>
                    </v:group>
                    <v:oval id="Oval 514" o:spid="_x0000_s1049" style="position:absolute;left:12539;top:26617;width:1306;height:1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eZMcQA&#10;AADcAAAADwAAAGRycy9kb3ducmV2LnhtbESPQWsCMRSE7wX/Q3iCt5qthbKsRimC4KGC3ZbS3h6b&#10;525w8xKSrK7/3hQKPQ4z8w2z2oy2FxcK0ThW8DQvQBA3ThtuFXx+7B5LEDEha+wdk4IbRdisJw8r&#10;rLS78jtd6tSKDOFYoYIuJV9JGZuOLMa588TZO7lgMWUZWqkDXjPc9nJRFC/SouG80KGnbUfNuR6s&#10;Aj4M4fAth7cff6x9aUfztT0bpWbT8XUJItGY/sN/7b1WsCif4fdMPgJ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nmTHEAAAA3AAAAA8AAAAAAAAAAAAAAAAAmAIAAGRycy9k&#10;b3ducmV2LnhtbFBLBQYAAAAABAAEAPUAAACJAwAAAAA=&#10;" fillcolor="#0070c0" stroked="f" strokeweight="2pt">
                      <v:fill opacity="19789f"/>
                    </v:oval>
                    <v:shapetype id="_x0000_t135" coordsize="21600,21600" o:spt="135" path="m10800,qx21600,10800,10800,21600l,21600,,xe">
                      <v:stroke joinstyle="miter"/>
                      <v:path gradientshapeok="t" o:connecttype="rect" textboxrect="0,3163,18437,18437"/>
                    </v:shapetype>
                    <v:shape id="Flowchart: Delay 520" o:spid="_x0000_s1050" type="#_x0000_t135" style="position:absolute;left:18718;top:33565;width:1276;height:1264;rotation:362149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rKp8QA&#10;AADcAAAADwAAAGRycy9kb3ducmV2LnhtbESPQWsCMRSE7wX/Q3iCl6LZLlJkNYosLUhvWhW8PTbP&#10;zeLmZd2kmv77piB4HGbmG2axirYVN+p941jB2yQDQVw53XCtYP/9OZ6B8AFZY+uYFPySh9Vy8LLA&#10;Qrs7b+m2C7VIEPYFKjAhdIWUvjJk0U9cR5y8s+sthiT7Wuoe7wluW5ln2bu02HBaMNhRaai67H6s&#10;gsMpfsVXaexHzK/Hy3laerktlRoN43oOIlAMz/CjvdEK8tkU/s+kI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6yqfEAAAA3AAAAA8AAAAAAAAAAAAAAAAAmAIAAGRycy9k&#10;b3ducmV2LnhtbFBLBQYAAAAABAAEAPUAAACJAwAAAAA=&#10;" fillcolor="red" stroked="f" strokeweight="2pt">
                      <v:fill opacity="19789f"/>
                    </v:shape>
                    <v:shape id="Flowchart: Delay 520" o:spid="_x0000_s1051" type="#_x0000_t135" style="position:absolute;left:17812;top:34063;width:1372;height:1308;rotation:362149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X6HsQA&#10;AADcAAAADwAAAGRycy9kb3ducmV2LnhtbESPQWvCQBSE7wX/w/KE3upGqaLRVaSlUDypqeDxmX1m&#10;g9m3IbuNqb/eFYQeh5n5hlmsOluJlhpfOlYwHCQgiHOnSy4U/GRfb1MQPiBrrByTgj/ysFr2XhaY&#10;anflHbX7UIgIYZ+iAhNCnUrpc0MW/cDVxNE7u8ZiiLIppG7wGuG2kqMkmUiLJccFgzV9GMov+1+r&#10;YDt7byenYyBz2GwOss0+j3i+KfXa79ZzEIG68B9+tr+1gtF0DI8z8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V+h7EAAAA3AAAAA8AAAAAAAAAAAAAAAAAmAIAAGRycy9k&#10;b3ducmV2LnhtbFBLBQYAAAAABAAEAPUAAACJAwAAAAA=&#10;" fillcolor="#0070c0" stroked="f" strokeweight="2pt">
                      <v:fill opacity="19789f"/>
                    </v:shape>
                    <v:rect id="Rectangle 440" o:spid="_x0000_s1052" style="position:absolute;left:17178;top:32162;width:2489;height:1258;rotation:368724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CHkMEA&#10;AADcAAAADwAAAGRycy9kb3ducmV2LnhtbESPQYvCMBSE74L/ITzBm6ZWKrUaRQTBq7rsXh/Ns6k2&#10;L6WJtvvvNwsLexxm5htmux9sI97U+dqxgsU8AUFcOl1zpeDjdprlIHxA1tg4JgXf5GG/G4+2WGjX&#10;84Xe11CJCGFfoAITQltI6UtDFv3ctcTRu7vOYoiyq6TusI9w28g0SVbSYs1xwWBLR0Pl8/qyCrLH&#10;rc56adJL9rWmzyRbnvG4VGo6GQ4bEIGG8B/+a5+1gjRfwe+ZeAT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Qh5DBAAAA3AAAAA8AAAAAAAAAAAAAAAAAmAIAAGRycy9kb3du&#10;cmV2LnhtbFBLBQYAAAAABAAEAPUAAACGAwAAAAA=&#10;" fillcolor="red" stroked="f" strokeweight="2pt">
                      <v:fill opacity="19789f"/>
                    </v:rect>
                    <v:rect id="Rectangle 440" o:spid="_x0000_s1053" style="position:absolute;left:12924;top:28676;width:6116;height:1295;rotation:367908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d1ycQA&#10;AADcAAAADwAAAGRycy9kb3ducmV2LnhtbESPwWrDMBBE74H8g9hAbrHcFFLjRAmlUOghl7iFXDfW&#10;1jK1Vq6k2k6+PioUehxm5g2zO0y2EwP50DpW8JDlIIhrp1tuFHy8v64KECEia+wck4IrBTjs57Md&#10;ltqNfKKhio1IEA4lKjAx9qWUoTZkMWSuJ07ep/MWY5K+kdrjmOC2k+s830iLLacFgz29GKq/qh+r&#10;oHqshpsfW6/N92VTXKfjcDZHpZaL6XkLItIU/8N/7TetYF08we+Zd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XdcnEAAAA3AAAAA8AAAAAAAAAAAAAAAAAmAIAAGRycy9k&#10;b3ducmV2LnhtbFBLBQYAAAAABAAEAPUAAACJAwAAAAA=&#10;" fillcolor="red" stroked="f" strokeweight="2pt">
                      <v:fill opacity="19789f"/>
                    </v:rect>
                    <v:rect id="Rectangle 441" o:spid="_x0000_s1054" style="position:absolute;left:11113;top:24240;width:4204;height:1289;rotation:413428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aAEL8A&#10;AADcAAAADwAAAGRycy9kb3ducmV2LnhtbERPy4rCMBTdC/5DuII7TRUZajWKKILggIyP/aW5tsHm&#10;pjSp1vn6yUKY5eG8l+vOVuJJjTeOFUzGCQji3GnDhYLrZT9KQfiArLFyTAre5GG96veWmGn34h96&#10;nkMhYgj7DBWUIdSZlD4vyaIfu5o4cnfXWAwRNoXUDb5iuK3kNEm+pEXDsaHEmrYl5Y9zaxX8nq7m&#10;uLvPv625pQ9M9ty2U1ZqOOg2CxCBuvAv/rgPWsEsjWvjmXgE5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loAQvwAAANwAAAAPAAAAAAAAAAAAAAAAAJgCAABkcnMvZG93bnJl&#10;di54bWxQSwUGAAAAAAQABAD1AAAAhAMAAAAA&#10;" fillcolor="red" stroked="f" strokeweight="2pt">
                      <v:fill opacity="19789f"/>
                    </v:rect>
                    <v:rect id="Rectangle 442" o:spid="_x0000_s1055" style="position:absolute;left:9347;top:20528;width:4394;height:1316;rotation:435152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wrsUA&#10;AADcAAAADwAAAGRycy9kb3ducmV2LnhtbESPT2vCQBTE7wW/w/KE3urGoqKpq0igoT0V/1F6e2Rf&#10;s8Hs25Bdk/TbdwXB4zAzv2HW28HWoqPWV44VTCcJCOLC6YpLBafj+8sShA/IGmvHpOCPPGw3o6c1&#10;ptr1vKfuEEoRIexTVGBCaFIpfWHIop+4hjh6v661GKJsS6lb7CPc1vI1SRbSYsVxwWBDmaHicrha&#10;BVU//TrOTZbl/qdsEpl/ftvzXKnn8bB7AxFoCI/wvf2hFcyWK7idiUd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CuxQAAANwAAAAPAAAAAAAAAAAAAAAAAJgCAABkcnMv&#10;ZG93bnJldi54bWxQSwUGAAAAAAQABAD1AAAAigMAAAAA&#10;" fillcolor="red" stroked="f" strokeweight="2pt">
                      <v:fill opacity="19789f"/>
                    </v:rect>
                    <v:rect id="Rectangle 443" o:spid="_x0000_s1056" style="position:absolute;left:6948;top:16046;width:5436;height:1289;rotation:448346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vceMAA&#10;AADcAAAADwAAAGRycy9kb3ducmV2LnhtbERPzYrCMBC+C/sOYYS92VQR0a5pkYViwYOs+gBDM7Zl&#10;m0lNonbf3hyEPX58/9tiNL14kPOdZQXzJAVBXFvdcaPgci5naxA+IGvsLZOCP/JQ5B+TLWbaPvmH&#10;HqfQiBjCPkMFbQhDJqWvWzLoEzsQR+5qncEQoWukdviM4aaXizRdSYMdx4YWB/puqf493Y2Cuytv&#10;5rqult1qUx7384Oubi4o9Tkdd18gAo3hX/x2V1rBchPnxzPxCMj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pvceMAAAADcAAAADwAAAAAAAAAAAAAAAACYAgAAZHJzL2Rvd25y&#10;ZXYueG1sUEsFBgAAAAAEAAQA9QAAAIUDAAAAAA==&#10;" fillcolor="red" stroked="f" strokeweight="2pt">
                      <v:fill opacity="19789f"/>
                    </v:rect>
                    <v:rect id="Rectangle 445" o:spid="_x0000_s1057" style="position:absolute;left:5975;top:11588;width:4178;height:1384;rotation:448346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mG9MMA&#10;AADcAAAADwAAAGRycy9kb3ducmV2LnhtbESP3YrCMBSE7wXfIRzBO00V8acaRYRiYS8Wfx7g0Bzb&#10;YnNSk6j17TcLC3s5zMw3zGbXmUa8yPnasoLJOAFBXFhdc6ngeslGSxA+IGtsLJOCD3nYbfu9Daba&#10;vvlEr3MoRYSwT1FBFUKbSumLigz6sW2Jo3ezzmCI0pVSO3xHuGnkNEnm0mDNcaHClg4VFffz0yh4&#10;uuxhbst8Vs9X2fdx8qXzhwtKDQfdfg0iUBf+w3/tXCuYrhbweyYeAb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mG9MMAAADcAAAADwAAAAAAAAAAAAAAAACYAgAAZHJzL2Rv&#10;d25yZXYueG1sUEsFBgAAAAAEAAQA9QAAAIgDAAAAAA==&#10;" fillcolor="red" stroked="f" strokeweight="2pt">
                      <v:fill opacity="19789f"/>
                    </v:rect>
                    <v:oval id="Oval 514" o:spid="_x0000_s1058" style="position:absolute;left:10411;top:22633;width:1413;height:1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qdncEA&#10;AADcAAAADwAAAGRycy9kb3ducmV2LnhtbERPTWsCMRC9F/wPYQRvNasHsVujFEHooYLditjbsJnu&#10;BjeTkGR1/ffNQfD4eN+rzWA7caUQjWMFs2kBgrh22nCj4Pize12CiAlZY+eYFNwpwmY9ellhqd2N&#10;v+lapUbkEI4lKmhT8qWUsW7JYpw6T5y5PxcspgxDI3XAWw63nZwXxUJaNJwbWvS0bam+VL1VwPs+&#10;7M+y//r1h8ov7WBO24tRajIePt5BJBrSU/xwf2oF87e8Np/JR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panZ3BAAAA3AAAAA8AAAAAAAAAAAAAAAAAmAIAAGRycy9kb3du&#10;cmV2LnhtbFBLBQYAAAAABAAEAPUAAACGAwAAAAA=&#10;" fillcolor="#0070c0" stroked="f" strokeweight="2pt">
                      <v:fill opacity="19789f"/>
                    </v:oval>
                    <v:oval id="Oval 514" o:spid="_x0000_s1059" style="position:absolute;left:11633;top:22226;width:1326;height:13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oiKMUA&#10;AADcAAAADwAAAGRycy9kb3ducmV2LnhtbESPQUsDMRSE74L/ITzBm83aFumuTYtUBC300FXw+tg8&#10;N+luXpYktuu/bwoFj8PMfMMs16PrxZFCtJ4VPE4KEMSN15ZbBV+fbw8LEDEha+w9k4I/irBe3d4s&#10;sdL+xHs61qkVGcKxQgUmpaGSMjaGHMaJH4iz9+ODw5RlaKUOeMpw18tpUTxJh5bzgsGBNoaarv51&#10;CvxruZmZrY2Hnf0Ih6GedfPuW6n7u/HlGUSiMf2Hr+13rWBalnA5k4+AXJ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iIoxQAAANwAAAAPAAAAAAAAAAAAAAAAAJgCAABkcnMv&#10;ZG93bnJldi54bWxQSwUGAAAAAAQABAD1AAAAigMAAAAA&#10;" fillcolor="red" stroked="f" strokeweight="2pt">
                      <v:fill opacity="19789f"/>
                    </v:oval>
                    <v:oval id="Oval 514" o:spid="_x0000_s1060" style="position:absolute;left:8691;top:18785;width:1511;height:15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cLgcEA&#10;AADcAAAADwAAAGRycy9kb3ducmV2LnhtbERPTWsCMRC9F/wPYQRvNWuFIqtRRBA8VLDbUvQ2bMbd&#10;4GYSkqyu/745FHp8vO/VZrCduFOIxrGC2bQAQVw7bbhR8P21f12AiAlZY+eYFDwpwmY9ellhqd2D&#10;P+lepUbkEI4lKmhT8qWUsW7JYpw6T5y5qwsWU4ahkTrgI4fbTr4Vxbu0aDg3tOhp11J9q3qrgI99&#10;OJ5l/3Hxp8ov7GB+djej1GQ8bJcgEg3pX/znPmgF8yLPz2fyEZ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HC4HBAAAA3AAAAA8AAAAAAAAAAAAAAAAAmAIAAGRycy9kb3du&#10;cmV2LnhtbFBLBQYAAAAABAAEAPUAAACGAwAAAAA=&#10;" fillcolor="#0070c0" stroked="f" strokeweight="2pt">
                      <v:fill opacity="19789f"/>
                    </v:oval>
                    <v:oval id="Oval 514" o:spid="_x0000_s1061" style="position:absolute;left:9958;top:18378;width:1512;height:1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e0NMUA&#10;AADcAAAADwAAAGRycy9kb3ducmV2LnhtbESPQUsDMRSE7wX/Q3hCbzZbV0TXpkUqQiv00FXw+tg8&#10;N+luXpYkttt/b4RCj8PMfMMsVqPrxZFCtJ4VzGcFCOLGa8utgq/P97snEDEha+w9k4IzRVgtbyYL&#10;rLQ/8Z6OdWpFhnCsUIFJaaikjI0hh3HmB+Ls/fjgMGUZWqkDnjLc9fK+KB6lQ8t5weBAa0NNV/86&#10;Bf7teV2aDxsPO7sNh6Euu4fuW6np7fj6AiLRmK7hS3ujFZTFHP7P5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x7Q0xQAAANwAAAAPAAAAAAAAAAAAAAAAAJgCAABkcnMv&#10;ZG93bnJldi54bWxQSwUGAAAAAAQABAD1AAAAigMAAAAA&#10;" fillcolor="red" stroked="f" strokeweight="2pt">
                      <v:fill opacity="19789f"/>
                    </v:oval>
                    <v:oval id="Oval 514" o:spid="_x0000_s1062" style="position:absolute;left:6699;top:13897;width:1511;height:1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kwbcQA&#10;AADcAAAADwAAAGRycy9kb3ducmV2LnhtbESPQWsCMRSE74X+h/AKvdWsCkVWo4ggeFBotyLt7bF5&#10;7gY3LyHJ6vbfN4LQ4zAz3zCL1WA7caUQjWMF41EBgrh22nCj4Pi1fZuBiAlZY+eYFPxShNXy+WmB&#10;pXY3/qRrlRqRIRxLVNCm5EspY92SxThynjh7ZxcspixDI3XAW4bbTk6K4l1aNJwXWvS0aam+VL1V&#10;wIc+HL5lv//xH5Wf2cGcNhej1OvLsJ6DSDSk//CjvdMKpsUE7mfy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ZMG3EAAAA3AAAAA8AAAAAAAAAAAAAAAAAmAIAAGRycy9k&#10;b3ducmV2LnhtbFBLBQYAAAAABAAEAPUAAACJAwAAAAA=&#10;" fillcolor="#0070c0" stroked="f" strokeweight="2pt">
                      <v:fill opacity="19789f"/>
                    </v:oval>
                    <v:oval id="Oval 514" o:spid="_x0000_s1063" style="position:absolute;left:8057;top:13489;width:1511;height:1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mP2MQA&#10;AADcAAAADwAAAGRycy9kb3ducmV2LnhtbESPUUvDMBSF3wf+h3AF37ZUK8PVpUMmggo+WIW9Xppr&#10;k7a5KUnc6r83grDHwznnO5ztbnajOFKI1rOC61UBgrj12nKn4PPjaXkHIiZkjaNnUvBDEXb1xWKL&#10;lfYnfqdjkzqRIRwrVGBSmiopY2vIYVz5iTh7Xz44TFmGTuqApwx3o7wpirV0aDkvGJxob6gdmm+n&#10;wD9u9qV5tbF/sy+hn5pyuB0OSl1dzg/3IBLN6Rz+bz9rBWVRwt+ZfARk/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Zj9jEAAAA3AAAAA8AAAAAAAAAAAAAAAAAmAIAAGRycy9k&#10;b3ducmV2LnhtbFBLBQYAAAAABAAEAPUAAACJAwAAAAA=&#10;" fillcolor="red" stroked="f" strokeweight="2pt">
                      <v:fill opacity="19789f"/>
                    </v:oval>
                    <v:oval id="Oval 514" o:spid="_x0000_s1064" style="position:absolute;left:6518;top:9460;width:1511;height:15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AXrMUA&#10;AADcAAAADwAAAGRycy9kb3ducmV2LnhtbESPQUsDMRSE74L/ITyhtzarW4quTYtUCrbgoavg9bF5&#10;btLdvCxJbNd/3xQEj8PMfMMs16PrxYlCtJ4V3M8KEMSN15ZbBZ8f2+kjiJiQNfaeScEvRVivbm+W&#10;WGl/5gOd6tSKDOFYoQKT0lBJGRtDDuPMD8TZ+/bBYcoytFIHPGe46+VDUSykQ8t5weBAG0NNV/84&#10;Bf71aVOavY3Hd7sLx6Euu3n3pdTkbnx5BpFoTP/hv/abVlAWc7ieyUdAr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sBesxQAAANwAAAAPAAAAAAAAAAAAAAAAAJgCAABkcnMv&#10;ZG93bnJldi54bWxQSwUGAAAAAAQABAD1AAAAigMAAAAA&#10;" fillcolor="red" stroked="f" strokeweight="2pt">
                      <v:fill opacity="19789f"/>
                    </v:oval>
                    <v:oval id="Oval 514" o:spid="_x0000_s1065" style="position:absolute;left:5205;top:10004;width:1512;height:1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CoGcQA&#10;AADcAAAADwAAAGRycy9kb3ducmV2LnhtbESPQWsCMRSE74X+h/AEbzVrpSJboxSh0IOCXaW0t8fm&#10;dTe4eQlJVtd/bwoFj8PMfMMs14PtxJlCNI4VTCcFCOLaacONguPh/WkBIiZkjZ1jUnClCOvV48MS&#10;S+0u/EnnKjUiQziWqKBNyZdSxroli3HiPHH2fl2wmLIMjdQBLxluO/lcFHNp0XBeaNHTpqX6VPVW&#10;Ae/6sPuW/fbH7yu/sIP52pyMUuPR8PYKItGQ7uH/9odWMCte4O9MPg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wqBnEAAAA3AAAAA8AAAAAAAAAAAAAAAAAmAIAAGRycy9k&#10;b3ducmV2LnhtbFBLBQYAAAAABAAEAPUAAACJAwAAAAA=&#10;" fillcolor="#0070c0" stroked="f" strokeweight="2pt">
                      <v:fill opacity="19789f"/>
                    </v:oval>
                    <v:oval id="Oval 514" o:spid="_x0000_s1066" style="position:absolute;left:16115;top:31641;width:1296;height:12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I2bsQA&#10;AADcAAAADwAAAGRycy9kb3ducmV2LnhtbESPQWsCMRSE74X+h/AKvdWsFkRWo4ggeFCwaynt7bF5&#10;7gY3LyHJ6vrvm0LB4zAz3zCL1WA7caUQjWMF41EBgrh22nCj4PO0fZuBiAlZY+eYFNwpwmr5/LTA&#10;Ursbf9C1So3IEI4lKmhT8qWUsW7JYhw5T5y9swsWU5ahkTrgLcNtJydFMZUWDeeFFj1tWqovVW8V&#10;8KEPh2/Z73/8sfIzO5ivzcUo9foyrOcgEg3pEf5v77SC92IKf2fy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iNm7EAAAA3AAAAA8AAAAAAAAAAAAAAAAAmAIAAGRycy9k&#10;b3ducmV2LnhtbFBLBQYAAAAABAAEAPUAAACJAwAAAAA=&#10;" fillcolor="#0070c0" stroked="f" strokeweight="2pt">
                      <v:fill opacity="19789f"/>
                    </v:oval>
                    <v:oval id="Oval 514" o:spid="_x0000_s1067" style="position:absolute;left:17201;top:31008;width:1231;height:1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0dqcIA&#10;AADcAAAADwAAAGRycy9kb3ducmV2LnhtbERPz2vCMBS+D/Y/hDfwNtNZGVs1ijiEKexgN/D6aN6a&#10;2OalJJl2/705DHb8+H4v16PrxYVCtJ4VPE0LEMSN15ZbBV+fu8cXEDEha+w9k4JfirBe3d8tsdL+&#10;yke61KkVOYRjhQpMSkMlZWwMOYxTPxBn7tsHhynD0Eod8JrDXS9nRfEsHVrODQYH2hpquvrHKfBv&#10;r9vSHGw8f9h9OA912c27k1KTh3GzAJFoTP/iP/e7VlAWeW0+k4+AX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R2pwgAAANwAAAAPAAAAAAAAAAAAAAAAAJgCAABkcnMvZG93&#10;bnJldi54bWxQSwUGAAAAAAQABAD1AAAAhwMAAAAA&#10;" fillcolor="red" stroked="f" strokeweight="2pt">
                      <v:fill opacity="19789f"/>
                    </v:oval>
                    <v:rect id="Rectangle 446" o:spid="_x0000_s1068" style="position:absolute;left:316;top:5069;width:10416;height:1368;rotation:448346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EtB8MA&#10;AADcAAAADwAAAGRycy9kb3ducmV2LnhtbESP3YrCMBSE7xd8h3AWvFtTfxDtGkWEYsEL2boPcGiO&#10;bdnmpCZR69sbQdjLYWa+YVab3rTiRs43lhWMRwkI4tLqhisFv6fsawHCB2SNrWVS8CAPm/XgY4Wp&#10;tnf+oVsRKhEh7FNUUIfQpVL6siaDfmQ74uidrTMYonSV1A7vEW5aOUmSuTTYcFyosaNdTeVfcTUK&#10;ri67mPMinzXzZXbcjw86v7ig1PCz336DCNSH//C7nWsF02QJrzPxCM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EtB8MAAADcAAAADwAAAAAAAAAAAAAAAACYAgAAZHJzL2Rv&#10;d25yZXYueG1sUEsFBgAAAAAEAAQA9QAAAIgDAAAAAA==&#10;" fillcolor="red" stroked="f" strokeweight="2pt">
                      <v:fill opacity="19789f"/>
                    </v:rect>
                  </v:group>
                  <v:oval id="Oval 514" o:spid="_x0000_s1069" style="position:absolute;left:13489;top:26073;width:1326;height:1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KHcsIA&#10;AADcAAAADwAAAGRycy9kb3ducmV2LnhtbERPz0vDMBS+C/4P4QnebDorstVlQybCHHhYFXZ9NM8m&#10;a/NSkrh1//1yEDx+fL+X68kN4kQhWs8KZkUJgrj12nKn4Pvr/WEOIiZkjYNnUnChCOvV7c0Sa+3P&#10;vKdTkzqRQzjWqMCkNNZSxtaQw1j4kThzPz44TBmGTuqA5xzuBvlYls/SoeXcYHCkjaG2b36dAv+2&#10;2FRmZ+Px036E49hU/VN/UOr+bnp9AZFoSv/iP/dWK6hmeX4+k4+AX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odywgAAANwAAAAPAAAAAAAAAAAAAAAAAJgCAABkcnMvZG93&#10;bnJldi54bWxQSwUGAAAAAAQABAD1AAAAhwMAAAAA&#10;" fillcolor="red" stroked="f" strokeweight="2pt">
                    <v:fill opacity="19789f"/>
                  </v:oval>
                </v:group>
                <v:rect id="Rechteck 311" o:spid="_x0000_s1070" style="position:absolute;left:1222;top:656;width:5310;height:12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59XMQA&#10;AADcAAAADwAAAGRycy9kb3ducmV2LnhtbESPT4vCMBTE7wt+h/AEb2taxVWqUURU3L35p54fzbMt&#10;Ni+1iVq//WZhweMwM79hZovWVOJBjSstK4j7EQjizOqScwWn4+ZzAsJ5ZI2VZVLwIgeLeedjhom2&#10;T97T4+BzESDsElRQeF8nUrqsIIOub2vi4F1sY9AH2eRSN/gMcFPJQRR9SYMlh4UCa1oVlF0Pd6Pg&#10;Php/r9vzbTtMo3T8k1ajnd/WSvW67XIKwlPr3+H/9k4rGMYx/J0JR0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ufVzEAAAA3AAAAA8AAAAAAAAAAAAAAAAAmAIAAGRycy9k&#10;b3ducmV2LnhtbFBLBQYAAAAABAAEAPUAAACJAwAAAAA=&#10;" fillcolor="white [3212]" stroked="f" strokeweight="2pt"/>
                <w10:anchorlock/>
              </v:group>
            </w:pict>
          </mc:Fallback>
        </mc:AlternateContent>
      </w:r>
      <w:r w:rsidR="00390DF1" w:rsidRPr="00423D5F">
        <w:t xml:space="preserve">    </w:t>
      </w:r>
      <w:r w:rsidRPr="00423D5F">
        <w:rPr>
          <w:noProof/>
          <w:lang w:eastAsia="de-CH"/>
        </w:rPr>
        <w:drawing>
          <wp:inline distT="0" distB="0" distL="0" distR="0" wp14:anchorId="322AB3E0" wp14:editId="2B4377E9">
            <wp:extent cx="2432450" cy="3631862"/>
            <wp:effectExtent l="0" t="0" r="6350" b="6985"/>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441700" cy="3645673"/>
                    </a:xfrm>
                    <a:prstGeom prst="rect">
                      <a:avLst/>
                    </a:prstGeom>
                  </pic:spPr>
                </pic:pic>
              </a:graphicData>
            </a:graphic>
          </wp:inline>
        </w:drawing>
      </w:r>
    </w:p>
    <w:p w14:paraId="72BA613C" w14:textId="63E84127" w:rsidR="00596083" w:rsidRPr="00885596" w:rsidRDefault="00596083" w:rsidP="00885596">
      <w:pPr>
        <w:pStyle w:val="Caption"/>
      </w:pPr>
      <w:bookmarkStart w:id="133" w:name="_Toc375131335"/>
      <w:bookmarkStart w:id="134" w:name="_Toc375132753"/>
      <w:r w:rsidRPr="00885596">
        <w:t xml:space="preserve">Abbildung </w:t>
      </w:r>
      <w:fldSimple w:instr=" SEQ Abbildung \* ARABIC ">
        <w:r w:rsidR="006B5FC1" w:rsidRPr="00885596">
          <w:t>32</w:t>
        </w:r>
      </w:fldSimple>
      <w:r w:rsidRPr="00885596">
        <w:t xml:space="preserve"> </w:t>
      </w:r>
      <w:r w:rsidR="000549F8" w:rsidRPr="00885596">
        <w:t xml:space="preserve">– Vergleich </w:t>
      </w:r>
      <w:r w:rsidRPr="00885596">
        <w:t xml:space="preserve">Kartenausschnitt </w:t>
      </w:r>
      <w:r w:rsidR="00C96F0B" w:rsidRPr="00885596">
        <w:t xml:space="preserve">mit </w:t>
      </w:r>
      <w:proofErr w:type="spellStart"/>
      <w:r w:rsidR="00C96F0B" w:rsidRPr="00885596">
        <w:t>Seitenbuffern</w:t>
      </w:r>
      <w:proofErr w:type="spellEnd"/>
      <w:r w:rsidRPr="00885596">
        <w:t xml:space="preserve"> und textuelle Beschreibung</w:t>
      </w:r>
      <w:bookmarkEnd w:id="133"/>
      <w:bookmarkEnd w:id="134"/>
    </w:p>
    <w:p w14:paraId="73311E60" w14:textId="77777777" w:rsidR="00596083" w:rsidRPr="00423D5F" w:rsidRDefault="00596083" w:rsidP="00C0772F">
      <w:r w:rsidRPr="00423D5F">
        <w:t xml:space="preserve">   </w:t>
      </w:r>
    </w:p>
    <w:p w14:paraId="63267E53" w14:textId="7BAA4BD5" w:rsidR="00C96F0B" w:rsidRPr="00423D5F" w:rsidRDefault="000549F8" w:rsidP="00C0772F">
      <w:r w:rsidRPr="00423D5F">
        <w:lastRenderedPageBreak/>
        <w:t>Baustellen und Kreuzungen sind Ausnahmen, sie werden auf</w:t>
      </w:r>
      <w:r w:rsidR="00725359" w:rsidRPr="00423D5F">
        <w:t xml:space="preserve"> beiden Seiten der Stras</w:t>
      </w:r>
      <w:r w:rsidRPr="00423D5F">
        <w:t>se aufgelistet</w:t>
      </w:r>
      <w:r w:rsidR="00725359" w:rsidRPr="00423D5F">
        <w:t xml:space="preserve">. Wie Kreuzungen gefunden werden, </w:t>
      </w:r>
      <w:r w:rsidR="00C96F0B" w:rsidRPr="00423D5F">
        <w:t>wird</w:t>
      </w:r>
      <w:r w:rsidR="00725359" w:rsidRPr="00423D5F">
        <w:t xml:space="preserve"> </w:t>
      </w:r>
      <w:r w:rsidR="00725359" w:rsidRPr="00423D5F">
        <w:rPr>
          <w:color w:val="CF543F" w:themeColor="accent2"/>
        </w:rPr>
        <w:t>im nächsten Unterkapitel</w:t>
      </w:r>
      <w:r w:rsidR="00C96F0B" w:rsidRPr="00423D5F">
        <w:rPr>
          <w:color w:val="CF543F" w:themeColor="accent2"/>
        </w:rPr>
        <w:t xml:space="preserve"> </w:t>
      </w:r>
      <w:r w:rsidR="00C96F0B" w:rsidRPr="00423D5F">
        <w:t xml:space="preserve">ausführlich beschrieben. </w:t>
      </w:r>
    </w:p>
    <w:p w14:paraId="3E673226" w14:textId="276605CA" w:rsidR="00956B96" w:rsidRPr="00423D5F" w:rsidRDefault="00725359" w:rsidP="00C0772F">
      <w:r w:rsidRPr="00423D5F">
        <w:t xml:space="preserve">Die Baustellen werden von der Baustellen-Datenbank "Traffic </w:t>
      </w:r>
      <w:proofErr w:type="spellStart"/>
      <w:r w:rsidRPr="00423D5F">
        <w:t>Obstruc</w:t>
      </w:r>
      <w:r w:rsidR="000549F8" w:rsidRPr="00423D5F">
        <w:t>tion</w:t>
      </w:r>
      <w:proofErr w:type="spellEnd"/>
      <w:r w:rsidR="000549F8" w:rsidRPr="00423D5F">
        <w:t xml:space="preserve"> Database" (TROBDB</w:t>
      </w:r>
      <w:r w:rsidR="000549F8" w:rsidRPr="00423D5F">
        <w:rPr>
          <w:color w:val="CF543F" w:themeColor="accent2"/>
        </w:rPr>
        <w:t>)[Referenz]</w:t>
      </w:r>
      <w:r w:rsidRPr="00423D5F">
        <w:rPr>
          <w:color w:val="CF543F" w:themeColor="accent2"/>
        </w:rPr>
        <w:t xml:space="preserve"> </w:t>
      </w:r>
      <w:r w:rsidR="000549F8" w:rsidRPr="00423D5F">
        <w:t>abgefragt.</w:t>
      </w:r>
      <w:r w:rsidR="00956B96" w:rsidRPr="00423D5F">
        <w:t xml:space="preserve"> Um die Daten zu erhalten wer</w:t>
      </w:r>
      <w:r w:rsidR="000549F8" w:rsidRPr="00423D5F">
        <w:t>den die W</w:t>
      </w:r>
      <w:r w:rsidR="00956B96" w:rsidRPr="00423D5F">
        <w:t>ay</w:t>
      </w:r>
      <w:r w:rsidR="000549F8" w:rsidRPr="00423D5F">
        <w:t>-</w:t>
      </w:r>
      <w:proofErr w:type="spellStart"/>
      <w:r w:rsidR="00956B96" w:rsidRPr="00423D5F">
        <w:t>Ids</w:t>
      </w:r>
      <w:proofErr w:type="spellEnd"/>
      <w:r w:rsidR="00956B96" w:rsidRPr="00423D5F">
        <w:t xml:space="preserve"> der Route als Parameter an die Datenbank übergeben. Ein Aufruf wird wie folgt erzeugt:</w:t>
      </w:r>
    </w:p>
    <w:p w14:paraId="17FBBD97" w14:textId="77777777" w:rsidR="00956B96" w:rsidRPr="00423D5F" w:rsidRDefault="00E763E7" w:rsidP="00C0772F">
      <w:hyperlink r:id="rId75" w:history="1">
        <w:r w:rsidR="00956B96" w:rsidRPr="00423D5F">
          <w:rPr>
            <w:rStyle w:val="Hyperlink"/>
          </w:rPr>
          <w:t>http://trobdb.hsr.ch/getTrafficObstruction?osmid=177866164</w:t>
        </w:r>
      </w:hyperlink>
    </w:p>
    <w:p w14:paraId="67D3D4D5" w14:textId="0A595953" w:rsidR="00956B96" w:rsidRPr="00423D5F" w:rsidRDefault="00956B96" w:rsidP="00C0772F">
      <w:r w:rsidRPr="00423D5F">
        <w:t xml:space="preserve">Als Ergebnis wird ein Objekt zurückgeliefert, </w:t>
      </w:r>
      <w:r w:rsidR="000549F8" w:rsidRPr="00423D5F">
        <w:t>wichtig für die entwickelte Anwendung ist das Attribut der</w:t>
      </w:r>
      <w:r w:rsidRPr="00423D5F">
        <w:t xml:space="preserve"> </w:t>
      </w:r>
      <w:r w:rsidR="000549F8" w:rsidRPr="00423D5F">
        <w:t>Dauer</w:t>
      </w:r>
      <w:r w:rsidRPr="00423D5F">
        <w:t xml:space="preserve"> sowie </w:t>
      </w:r>
      <w:r w:rsidR="000549F8" w:rsidRPr="00423D5F">
        <w:t>der Fläche (</w:t>
      </w:r>
      <w:r w:rsidRPr="00423D5F">
        <w:t>ei</w:t>
      </w:r>
      <w:r w:rsidR="000549F8" w:rsidRPr="00423D5F">
        <w:t>n</w:t>
      </w:r>
      <w:r w:rsidRPr="00423D5F">
        <w:t xml:space="preserve"> Punkt, ei</w:t>
      </w:r>
      <w:r w:rsidR="000549F8" w:rsidRPr="00423D5F">
        <w:t xml:space="preserve">ne Linie </w:t>
      </w:r>
      <w:r w:rsidRPr="00423D5F">
        <w:t xml:space="preserve">oder ein </w:t>
      </w:r>
      <w:proofErr w:type="spellStart"/>
      <w:r w:rsidRPr="00423D5F">
        <w:t>Poylgon</w:t>
      </w:r>
      <w:proofErr w:type="spellEnd"/>
      <w:r w:rsidR="000549F8" w:rsidRPr="00423D5F">
        <w:t xml:space="preserve">). </w:t>
      </w:r>
      <w:r w:rsidRPr="00423D5F">
        <w:t>Aus dieser geometrischen Form wird nun</w:t>
      </w:r>
      <w:r w:rsidR="000549F8" w:rsidRPr="00423D5F">
        <w:t>, sofern die Baustelle in Betrieb ist</w:t>
      </w:r>
      <w:r w:rsidR="00A32E8D" w:rsidRPr="00423D5F">
        <w:t xml:space="preserve"> (das aktuelle Datum wird mit der Dauer verglichen)</w:t>
      </w:r>
      <w:r w:rsidR="000549F8" w:rsidRPr="00423D5F">
        <w:t>,</w:t>
      </w:r>
      <w:r w:rsidRPr="00423D5F">
        <w:t xml:space="preserve"> der </w:t>
      </w:r>
      <w:r w:rsidR="000549F8" w:rsidRPr="00423D5F">
        <w:t xml:space="preserve">am Nächsten gelegene </w:t>
      </w:r>
      <w:r w:rsidRPr="00423D5F">
        <w:t>Punkt zum aktuellen Standort oder beim Routing zum nächsten Routenpunkt berechnet</w:t>
      </w:r>
      <w:r w:rsidR="000549F8" w:rsidRPr="00423D5F">
        <w:t>.</w:t>
      </w:r>
      <w:r w:rsidRPr="00423D5F">
        <w:t xml:space="preserve"> Somit wird der Anwender gewarnt, wenn er sich in der Nähe einer Baustelle befindet.</w:t>
      </w:r>
    </w:p>
    <w:p w14:paraId="4977F0C0" w14:textId="77777777" w:rsidR="002B4930" w:rsidRPr="00423D5F" w:rsidRDefault="002B4930" w:rsidP="00C0772F">
      <w:pPr>
        <w:pStyle w:val="Heading4"/>
      </w:pPr>
      <w:r w:rsidRPr="00423D5F">
        <w:t>Open Government Data der Stadt Zürich</w:t>
      </w:r>
    </w:p>
    <w:p w14:paraId="195BE2D9" w14:textId="77777777" w:rsidR="002B4930" w:rsidRPr="00423D5F" w:rsidRDefault="002B4930" w:rsidP="00C0772F">
      <w:r w:rsidRPr="00423D5F">
        <w:t xml:space="preserve">Die Stadt Zürich bietet viele öffentlich zugängliche Daten auf ihrer Webseite an </w:t>
      </w:r>
      <w:sdt>
        <w:sdtPr>
          <w:id w:val="-241799951"/>
          <w:citation/>
        </w:sdtPr>
        <w:sdtContent>
          <w:r w:rsidRPr="00423D5F">
            <w:fldChar w:fldCharType="begin"/>
          </w:r>
          <w:r w:rsidRPr="00423D5F">
            <w:instrText xml:space="preserve"> CITATION Dat \l 2055 </w:instrText>
          </w:r>
          <w:r w:rsidRPr="00423D5F">
            <w:fldChar w:fldCharType="separate"/>
          </w:r>
          <w:r w:rsidRPr="00423D5F">
            <w:rPr>
              <w:noProof/>
            </w:rPr>
            <w:t>[4]</w:t>
          </w:r>
          <w:r w:rsidRPr="00423D5F">
            <w:fldChar w:fldCharType="end"/>
          </w:r>
        </w:sdtContent>
      </w:sdt>
      <w:r w:rsidRPr="00423D5F">
        <w:t>. Für diese Arbeit wurden nur Bäume und Abfalleimer als JSON-File verwendet, da sie als Orientierungspunkte für Blinde und Sehbehinderte verwendet werden können</w:t>
      </w:r>
      <w:proofErr w:type="gramStart"/>
      <w:r w:rsidRPr="00423D5F">
        <w:t>..</w:t>
      </w:r>
      <w:proofErr w:type="gramEnd"/>
      <w:r w:rsidRPr="00423D5F">
        <w:t xml:space="preserve"> Diese Daten sind detaillierter erfasst als jene in </w:t>
      </w:r>
      <w:r w:rsidRPr="00423D5F">
        <w:t>O</w:t>
      </w:r>
      <w:r w:rsidRPr="00423D5F">
        <w:t>penStreetMap, wobei sie nur einmal im Jahr aktualisiert werden.</w:t>
      </w:r>
    </w:p>
    <w:p w14:paraId="751A644A" w14:textId="57FC97B4" w:rsidR="002B4930" w:rsidRPr="00423D5F" w:rsidRDefault="002B4930" w:rsidP="00C0772F">
      <w:r w:rsidRPr="00423D5F">
        <w:t>Werden Bäume oder Abfalleimer als Orientierungspunkte ausgewählt, wird vor der Suche eine Abfrage gestartet, ob es Koordinaten in der Route gibt, die sich in Zürcher Stadtgebiet befinden. Dazu wird wie bei den Seitenbuffer für die Strasse der Point-In-Polygon-Algorithmus verwendet. Das Polygon ist dabei die Grenze des Stadtgebietes. Wird eine Koordinate im Stadtgebiet gefunden, werden für die Route die Zürcher-, an Stelle der OSM-Daten zu Bäumen und Abfalleimern verwendet. Dafür wird eine Bounding Box der Grösse der gesamten Route berechnet und für die darin gefundenen Bäume oder Abfal</w:t>
      </w:r>
      <w:r w:rsidRPr="00423D5F">
        <w:t>l</w:t>
      </w:r>
      <w:r w:rsidRPr="00423D5F">
        <w:t>eimer später geprüft, ob sie im Buffer einer Strasse liegen. Wie die Orientierungspunkte in einer Strasse berechnet werden, wird in Abschnitt 3.2.5 „B</w:t>
      </w:r>
      <w:r w:rsidRPr="00423D5F">
        <w:t>e</w:t>
      </w:r>
      <w:r w:rsidRPr="00423D5F">
        <w:t>rechnung der Orientierungspunkte in der Strasse“ genauer erläutert.</w:t>
      </w:r>
    </w:p>
    <w:p w14:paraId="10865356" w14:textId="077BD883" w:rsidR="002B4930" w:rsidRPr="00423D5F" w:rsidRDefault="002B4930" w:rsidP="00C0772F">
      <w:r w:rsidRPr="00423D5F">
        <w:t xml:space="preserve">In Abbildung </w:t>
      </w:r>
      <w:r w:rsidR="00A32E8D" w:rsidRPr="00423D5F">
        <w:t>28</w:t>
      </w:r>
      <w:r w:rsidRPr="00423D5F">
        <w:t xml:space="preserve"> werden zwei Ausschnitte gezeigt. Der obere Ausschnitt stammt vom „Züriplan“ </w:t>
      </w:r>
      <w:sdt>
        <w:sdtPr>
          <w:id w:val="-1704236720"/>
          <w:citation/>
        </w:sdtPr>
        <w:sdtContent>
          <w:r w:rsidRPr="00423D5F">
            <w:fldChar w:fldCharType="begin"/>
          </w:r>
          <w:r w:rsidRPr="00423D5F">
            <w:instrText xml:space="preserve"> CITATION Zür \l 2055 </w:instrText>
          </w:r>
          <w:r w:rsidRPr="00423D5F">
            <w:fldChar w:fldCharType="separate"/>
          </w:r>
          <w:r w:rsidRPr="00423D5F">
            <w:rPr>
              <w:noProof/>
            </w:rPr>
            <w:t>[5]</w:t>
          </w:r>
          <w:r w:rsidRPr="00423D5F">
            <w:fldChar w:fldCharType="end"/>
          </w:r>
        </w:sdtContent>
      </w:sdt>
      <w:r w:rsidRPr="00423D5F">
        <w:t>, der untere aus OpenStreetMap. Die Bäume sind im oberen Bild als grüne Kreise, im unteren als grüne Punkte erkennbar. Es ist klar ersichtlich, dass die Karte der Stadt Zürich viel mehr Einträge besitzt.</w:t>
      </w:r>
    </w:p>
    <w:p w14:paraId="0C37C5D0" w14:textId="77777777" w:rsidR="002B4930" w:rsidRPr="00885596" w:rsidRDefault="002B4930" w:rsidP="00885596">
      <w:pPr>
        <w:pStyle w:val="Caption"/>
      </w:pPr>
      <w:r w:rsidRPr="00885596">
        <w:lastRenderedPageBreak/>
        <w:drawing>
          <wp:inline distT="0" distB="0" distL="0" distR="0" wp14:anchorId="44C336E6" wp14:editId="101DF17F">
            <wp:extent cx="3525187" cy="2055503"/>
            <wp:effectExtent l="0" t="0" r="0" b="1905"/>
            <wp:docPr id="38" name="Picture 428" descr="C:\Users\j1schmuc\Downloads\berninaplatz zür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1schmuc\Downloads\berninaplatz zürich.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10444" t="14789" r="-4" b="17314"/>
                    <a:stretch/>
                  </pic:blipFill>
                  <pic:spPr bwMode="auto">
                    <a:xfrm>
                      <a:off x="0" y="0"/>
                      <a:ext cx="3526724" cy="2056399"/>
                    </a:xfrm>
                    <a:prstGeom prst="rect">
                      <a:avLst/>
                    </a:prstGeom>
                    <a:noFill/>
                    <a:ln>
                      <a:noFill/>
                    </a:ln>
                    <a:extLst>
                      <a:ext uri="{53640926-AAD7-44D8-BBD7-CCE9431645EC}">
                        <a14:shadowObscured xmlns:a14="http://schemas.microsoft.com/office/drawing/2010/main"/>
                      </a:ext>
                    </a:extLst>
                  </pic:spPr>
                </pic:pic>
              </a:graphicData>
            </a:graphic>
          </wp:inline>
        </w:drawing>
      </w:r>
      <w:r w:rsidRPr="00885596">
        <mc:AlternateContent>
          <mc:Choice Requires="wpg">
            <w:drawing>
              <wp:inline distT="0" distB="0" distL="0" distR="0" wp14:anchorId="67C643BD" wp14:editId="3C21A91D">
                <wp:extent cx="3526972" cy="2125683"/>
                <wp:effectExtent l="0" t="0" r="35560" b="8255"/>
                <wp:docPr id="39" name="Gruppieren 39"/>
                <wp:cNvGraphicFramePr/>
                <a:graphic xmlns:a="http://schemas.openxmlformats.org/drawingml/2006/main">
                  <a:graphicData uri="http://schemas.microsoft.com/office/word/2010/wordprocessingGroup">
                    <wpg:wgp>
                      <wpg:cNvGrpSpPr/>
                      <wpg:grpSpPr>
                        <a:xfrm>
                          <a:off x="0" y="0"/>
                          <a:ext cx="3526972" cy="2125683"/>
                          <a:chOff x="0" y="0"/>
                          <a:chExt cx="3526972" cy="2125683"/>
                        </a:xfrm>
                      </wpg:grpSpPr>
                      <pic:pic xmlns:pic="http://schemas.openxmlformats.org/drawingml/2006/picture">
                        <pic:nvPicPr>
                          <pic:cNvPr id="47" name="Picture 429" descr="C:\Users\j1schmuc\Downloads\berninaplatz osm.PNG"/>
                          <pic:cNvPicPr>
                            <a:picLocks noChangeAspect="1"/>
                          </pic:cNvPicPr>
                        </pic:nvPicPr>
                        <pic:blipFill rotWithShape="1">
                          <a:blip r:embed="rId77">
                            <a:extLst>
                              <a:ext uri="{28A0092B-C50C-407E-A947-70E740481C1C}">
                                <a14:useLocalDpi xmlns:a14="http://schemas.microsoft.com/office/drawing/2010/main" val="0"/>
                              </a:ext>
                            </a:extLst>
                          </a:blip>
                          <a:srcRect l="26363" t="11675" r="11640" b="27225"/>
                          <a:stretch/>
                        </pic:blipFill>
                        <pic:spPr bwMode="auto">
                          <a:xfrm>
                            <a:off x="0" y="0"/>
                            <a:ext cx="3526972" cy="2125683"/>
                          </a:xfrm>
                          <a:prstGeom prst="rect">
                            <a:avLst/>
                          </a:prstGeom>
                          <a:noFill/>
                          <a:ln>
                            <a:noFill/>
                          </a:ln>
                          <a:extLst>
                            <a:ext uri="{53640926-AAD7-44D8-BBD7-CCE9431645EC}">
                              <a14:shadowObscured xmlns:a14="http://schemas.microsoft.com/office/drawing/2010/main"/>
                            </a:ext>
                          </a:extLst>
                        </pic:spPr>
                      </pic:pic>
                      <wpg:grpSp>
                        <wpg:cNvPr id="61" name="Gruppieren 61"/>
                        <wpg:cNvGrpSpPr/>
                        <wpg:grpSpPr>
                          <a:xfrm>
                            <a:off x="2291938" y="1056904"/>
                            <a:ext cx="1127249" cy="473726"/>
                            <a:chOff x="0" y="0"/>
                            <a:chExt cx="1127249" cy="473726"/>
                          </a:xfrm>
                        </wpg:grpSpPr>
                        <wps:wsp>
                          <wps:cNvPr id="62" name="Gerade Verbindung mit Pfeil 62"/>
                          <wps:cNvCnPr/>
                          <wps:spPr>
                            <a:xfrm>
                              <a:off x="0" y="130628"/>
                              <a:ext cx="272357" cy="343098"/>
                            </a:xfrm>
                            <a:prstGeom prst="straightConnector1">
                              <a:avLst/>
                            </a:prstGeom>
                            <a:ln w="57150">
                              <a:solidFill>
                                <a:srgbClr val="66FF33"/>
                              </a:solidFill>
                              <a:tailEnd type="arrow"/>
                            </a:ln>
                            <a:effectLst>
                              <a:outerShdw blurRad="50800" dist="38100" dir="8100000" algn="tr"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wps:wsp>
                          <wps:cNvPr id="256" name="Gerade Verbindung mit Pfeil 256"/>
                          <wps:cNvCnPr/>
                          <wps:spPr>
                            <a:xfrm>
                              <a:off x="866899" y="0"/>
                              <a:ext cx="260350" cy="366395"/>
                            </a:xfrm>
                            <a:prstGeom prst="straightConnector1">
                              <a:avLst/>
                            </a:prstGeom>
                            <a:ln w="57150">
                              <a:solidFill>
                                <a:srgbClr val="66FF33"/>
                              </a:solidFill>
                              <a:tailEnd type="arrow"/>
                            </a:ln>
                            <a:effectLst>
                              <a:outerShdw blurRad="50800" dist="38100" dir="8100000" algn="tr"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wpg:grpSp>
                    </wpg:wgp>
                  </a:graphicData>
                </a:graphic>
              </wp:inline>
            </w:drawing>
          </mc:Choice>
          <mc:Fallback>
            <w:pict>
              <v:group id="Gruppieren 39" o:spid="_x0000_s1026" style="width:277.7pt;height:167.4pt;mso-position-horizontal-relative:char;mso-position-vertical-relative:line" coordsize="35269,21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">
                <v:shape id="Picture 429" o:spid="_x0000_s1027" type="#_x0000_t75" style="position:absolute;width:35269;height:21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bPHLBAAAA2wAAAA8AAABkcnMvZG93bnJldi54bWxEj1FrwkAQhN8L/odjBd/qRS1VoqdoUWkf&#10;Nf6AJbcmwdxuyF1j9Nf3CoU+DjPzDbPa9K5WHbW+EjYwGSegiHOxFRcGLtnhdQHKB2SLtTAZeJCH&#10;zXrwssLUyp1P1J1DoSKEfYoGyhCaVGufl+TQj6Uhjt5VWochyrbQtsV7hLtaT5PkXTusOC6U2NBH&#10;Sfnt/O0M7PaC2VedydTPnsdDN5PjCcWY0bDfLkEF6sN/+K/9aQ28zeH3S/wBev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1bPHLBAAAA2wAAAA8AAAAAAAAAAAAAAAAAnwIA&#10;AGRycy9kb3ducmV2LnhtbFBLBQYAAAAABAAEAPcAAACNAwAAAAA=&#10;">
                  <v:imagedata r:id="rId78" o:title="berninaplatz osm" croptop="7651f" cropbottom="17842f" cropleft="17277f" cropright="7628f"/>
                  <v:path arrowok="t"/>
                </v:shape>
                <v:group id="Gruppieren 61" o:spid="_x0000_s1028" style="position:absolute;left:22919;top:10569;width:11272;height:4737" coordsize="11272,47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shape id="Gerade Verbindung mit Pfeil 62" o:spid="_x0000_s1029" type="#_x0000_t32" style="position:absolute;top:1306;width:2723;height:34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8FxsQAAADbAAAADwAAAGRycy9kb3ducmV2LnhtbESPzWrDMBCE74G+g9hCb4lcH5LUjRLa&#10;QCAUUkjaQ4+LtLVNrZWx1j99+ypQyHGYmW+YzW7yjRqoi3VgA4+LDBSxDa7m0sDnx2G+BhUF2WET&#10;mAz8UoTd9m62wcKFkc80XKRUCcKxQAOVSFtoHW1FHuMitMTJ+w6dR0myK7XrcExw3+g8y5baY81p&#10;ocKW9hXZn0vvDfRP8r76ssPpvDqO5ZvN6VWwN+bhfnp5BiU0yS383z46A8scrl/SD9D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TwXGxAAAANsAAAAPAAAAAAAAAAAA&#10;AAAAAKECAABkcnMvZG93bnJldi54bWxQSwUGAAAAAAQABAD5AAAAkgMAAAAA&#10;" strokecolor="#6f3" strokeweight="4.5pt">
                    <v:stroke endarrow="open"/>
                    <v:shadow on="t" color="black" opacity="26214f" origin=".5,-.5" offset="-.74836mm,.74836mm"/>
                  </v:shape>
                  <v:shape id="Gerade Verbindung mit Pfeil 256" o:spid="_x0000_s1030" type="#_x0000_t32" style="position:absolute;left:8668;width:2604;height:36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cdK8UAAADcAAAADwAAAGRycy9kb3ducmV2LnhtbESPX0vDQBDE34V+h2MLvtmLAdua9lpa&#10;QSiCQqsPPi532ySY2wu5zR+/vScIPg4z8xtmu598owbqYh3YwP0iA0Vsg6u5NPDx/ny3BhUF2WET&#10;mAx8U4T9bnazxcKFkc80XKRUCcKxQAOVSFtoHW1FHuMitMTJu4bOoyTZldp1OCa4b3SeZUvtsea0&#10;UGFLTxXZr0vvDfSP8rb6tMPreXUayxeb01GwN+Z2Ph02oIQm+Q//tU/OQP6whN8z6Qjo3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qcdK8UAAADcAAAADwAAAAAAAAAA&#10;AAAAAAChAgAAZHJzL2Rvd25yZXYueG1sUEsFBgAAAAAEAAQA+QAAAJMDAAAAAA==&#10;" strokecolor="#6f3" strokeweight="4.5pt">
                    <v:stroke endarrow="open"/>
                    <v:shadow on="t" color="black" opacity="26214f" origin=".5,-.5" offset="-.74836mm,.74836mm"/>
                  </v:shape>
                </v:group>
                <w10:anchorlock/>
              </v:group>
            </w:pict>
          </mc:Fallback>
        </mc:AlternateContent>
      </w:r>
      <w:r w:rsidRPr="00885596">
        <w:t xml:space="preserve"> </w:t>
      </w:r>
    </w:p>
    <w:p w14:paraId="52AC7F8C" w14:textId="77777777" w:rsidR="002B4930" w:rsidRPr="00885596" w:rsidRDefault="002B4930" w:rsidP="00885596">
      <w:pPr>
        <w:pStyle w:val="Caption"/>
      </w:pPr>
      <w:bookmarkStart w:id="135" w:name="_Toc374994714"/>
      <w:bookmarkStart w:id="136" w:name="_Toc375047297"/>
    </w:p>
    <w:p w14:paraId="3EA60689" w14:textId="77777777" w:rsidR="002B4930" w:rsidRPr="00885596" w:rsidRDefault="002B4930" w:rsidP="00885596">
      <w:pPr>
        <w:pStyle w:val="Caption"/>
      </w:pPr>
      <w:bookmarkStart w:id="137" w:name="_Toc375131331"/>
      <w:bookmarkStart w:id="138" w:name="_Toc375132749"/>
      <w:r w:rsidRPr="00885596">
        <w:t xml:space="preserve">Abbildung </w:t>
      </w:r>
      <w:fldSimple w:instr=" SEQ Abbildung \* ARABIC ">
        <w:r w:rsidRPr="00885596">
          <w:t>28</w:t>
        </w:r>
      </w:fldSimple>
      <w:r w:rsidRPr="00885596">
        <w:t xml:space="preserve"> - Vergleich Zürcher Stadtbäume (oben) mit OpenStreetMap Bäumen</w:t>
      </w:r>
      <w:bookmarkEnd w:id="135"/>
      <w:bookmarkEnd w:id="136"/>
      <w:bookmarkEnd w:id="137"/>
      <w:bookmarkEnd w:id="138"/>
    </w:p>
    <w:p w14:paraId="38A22A85" w14:textId="77777777" w:rsidR="00725359" w:rsidRPr="00423D5F" w:rsidRDefault="00725359" w:rsidP="00C0772F">
      <w:pPr>
        <w:pStyle w:val="Heading4"/>
      </w:pPr>
      <w:r w:rsidRPr="00423D5F">
        <w:t>Finden von Kreuzungen mit aktueller Strasse</w:t>
      </w:r>
    </w:p>
    <w:p w14:paraId="4045FED7" w14:textId="01D47790" w:rsidR="00725359" w:rsidRPr="00423D5F" w:rsidRDefault="00725359" w:rsidP="00C0772F">
      <w:r w:rsidRPr="00423D5F">
        <w:t xml:space="preserve">Bei der Standortausgabe werden Kreuzungen der Strasse, in der man steht, mit anderen Wegen </w:t>
      </w:r>
      <w:r w:rsidR="00C11A24" w:rsidRPr="00423D5F">
        <w:t>ausgegeben</w:t>
      </w:r>
      <w:r w:rsidRPr="00423D5F">
        <w:t>. Dies beinhaltet auch Kreuzungen mit Fusswegen. Es werden sowohl die Entfernung zum aktuellen Standort als auch die Namen der kreuzenden Strassen angesagt</w:t>
      </w:r>
      <w:r w:rsidR="00C11A24" w:rsidRPr="00423D5F">
        <w:t xml:space="preserve"> (</w:t>
      </w:r>
      <w:r w:rsidRPr="00423D5F">
        <w:t xml:space="preserve">falls </w:t>
      </w:r>
      <w:r w:rsidR="00C11A24" w:rsidRPr="00423D5F">
        <w:t>in OSM erfasst)</w:t>
      </w:r>
      <w:r w:rsidRPr="00423D5F">
        <w:t>. Damit kann sich der Benutzer eine Vorstellung über den Aufbau der Strassen machen.</w:t>
      </w:r>
    </w:p>
    <w:p w14:paraId="584E65BB" w14:textId="434BB091" w:rsidR="00725359" w:rsidRPr="00423D5F" w:rsidRDefault="00725359" w:rsidP="00C0772F">
      <w:r w:rsidRPr="00423D5F">
        <w:t xml:space="preserve">Um die Kreuzungen zu finden werden alle </w:t>
      </w:r>
      <w:r w:rsidR="003E5991" w:rsidRPr="00423D5F">
        <w:t>Ways</w:t>
      </w:r>
      <w:r w:rsidRPr="00423D5F">
        <w:t xml:space="preserve"> in einer Bounding Box von 100 Meter Radius über </w:t>
      </w:r>
      <w:r w:rsidR="00C11A24" w:rsidRPr="00423D5F">
        <w:t>das</w:t>
      </w:r>
      <w:r w:rsidRPr="00423D5F">
        <w:t xml:space="preserve"> Overpass</w:t>
      </w:r>
      <w:r w:rsidR="00C11A24" w:rsidRPr="00423D5F">
        <w:t xml:space="preserve"> API</w:t>
      </w:r>
      <w:r w:rsidRPr="00423D5F">
        <w:t xml:space="preserve"> mit dem Keyword „highway“ abgefragt. Danach werden ihre Knotenkoordinaten mit denen der aktuellen Strasse verglichen. Stimmen diese überein, werden sie in die Standorteingabe eingetragen. Es werden alle </w:t>
      </w:r>
      <w:r w:rsidR="003E5991" w:rsidRPr="00423D5F">
        <w:t>Ways</w:t>
      </w:r>
      <w:r w:rsidRPr="00423D5F">
        <w:t xml:space="preserve"> hinzugefügt, die sich in derselben Kreuzung schneiden.</w:t>
      </w:r>
    </w:p>
    <w:p w14:paraId="52A198CA" w14:textId="77777777" w:rsidR="00725359" w:rsidRPr="00423D5F" w:rsidRDefault="00725359" w:rsidP="00C0772F"/>
    <w:p w14:paraId="5774272D" w14:textId="1E0FCFB4" w:rsidR="00C96F0B" w:rsidRPr="00423D5F" w:rsidRDefault="00C96F0B" w:rsidP="00C0772F">
      <w:pPr>
        <w:pStyle w:val="Heading4"/>
      </w:pPr>
      <w:r w:rsidRPr="00423D5F">
        <w:t xml:space="preserve">Finden von </w:t>
      </w:r>
      <w:proofErr w:type="spellStart"/>
      <w:r w:rsidRPr="00423D5F">
        <w:t>unvermerkten</w:t>
      </w:r>
      <w:proofErr w:type="spellEnd"/>
      <w:r w:rsidRPr="00423D5F">
        <w:t xml:space="preserve"> Kreuzungen</w:t>
      </w:r>
    </w:p>
    <w:p w14:paraId="1C6F5FC4" w14:textId="77777777" w:rsidR="00725359" w:rsidRPr="00423D5F" w:rsidRDefault="00725359" w:rsidP="00C0772F">
      <w:r w:rsidRPr="00423D5F">
        <w:t xml:space="preserve">Es kann vorkommen, dass sich in OpenStreetMap Strassen ohne gemeinsamen Knotenpunkt kreuzen. Dies sind Fehler in den Daten und sollten verbessert werden. Zum einen kann es sich um Kreuzungen mit Brücken oder Tunnel handeln, wobei die Strassen nicht mit den entsprechenden Attributen angereichert wurden. Zum anderen ist es möglich, dass vergessen wurde, einen Schnittpunkt zu setzen. Da der tatsächliche Aufbau nicht erkenntlich ist, werden diese Punkte als </w:t>
      </w:r>
      <w:r w:rsidRPr="00423D5F">
        <w:lastRenderedPageBreak/>
        <w:t>„</w:t>
      </w:r>
      <w:proofErr w:type="spellStart"/>
      <w:r w:rsidRPr="00423D5F">
        <w:t>Unvermerkte</w:t>
      </w:r>
      <w:proofErr w:type="spellEnd"/>
      <w:r w:rsidRPr="00423D5F">
        <w:t xml:space="preserve"> Kreuzungen“ ang</w:t>
      </w:r>
      <w:r w:rsidR="002615FD" w:rsidRPr="00423D5F">
        <w:t>egeben. Sie sind als Orientierung</w:t>
      </w:r>
      <w:r w:rsidRPr="00423D5F">
        <w:t>spunkte in der Standortansicht auswählbar und werden in der Standortausgabe und dem Routing angegeben.</w:t>
      </w:r>
    </w:p>
    <w:p w14:paraId="77B9A8A2" w14:textId="77777777" w:rsidR="00596083" w:rsidRPr="00423D5F" w:rsidRDefault="00596083" w:rsidP="00C0772F"/>
    <w:p w14:paraId="2887452A" w14:textId="77777777" w:rsidR="00596083" w:rsidRPr="00423D5F" w:rsidRDefault="00596083" w:rsidP="00C0772F">
      <w:pPr>
        <w:pStyle w:val="NoSpacing"/>
      </w:pPr>
      <w:r w:rsidRPr="00423D5F">
        <w:rPr>
          <w:noProof/>
          <w:lang w:eastAsia="de-CH"/>
        </w:rPr>
        <mc:AlternateContent>
          <mc:Choice Requires="wpg">
            <w:drawing>
              <wp:inline distT="0" distB="0" distL="0" distR="0" wp14:anchorId="565BEFD3" wp14:editId="200C44C0">
                <wp:extent cx="4441371" cy="3194463"/>
                <wp:effectExtent l="0" t="0" r="0" b="6350"/>
                <wp:docPr id="609" name="Gruppieren 609"/>
                <wp:cNvGraphicFramePr/>
                <a:graphic xmlns:a="http://schemas.openxmlformats.org/drawingml/2006/main">
                  <a:graphicData uri="http://schemas.microsoft.com/office/word/2010/wordprocessingGroup">
                    <wpg:wgp>
                      <wpg:cNvGrpSpPr/>
                      <wpg:grpSpPr>
                        <a:xfrm>
                          <a:off x="0" y="0"/>
                          <a:ext cx="4441371" cy="3194463"/>
                          <a:chOff x="0" y="0"/>
                          <a:chExt cx="4619501" cy="3348842"/>
                        </a:xfrm>
                      </wpg:grpSpPr>
                      <pic:pic xmlns:pic="http://schemas.openxmlformats.org/drawingml/2006/picture">
                        <pic:nvPicPr>
                          <pic:cNvPr id="446" name="Grafik 446" descr="C:\Users\Julia\Dropbox\BA Accessible Map App\Grafiken\Unvermerkte Kreuzung.PNG"/>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19501" cy="3348842"/>
                          </a:xfrm>
                          <a:prstGeom prst="rect">
                            <a:avLst/>
                          </a:prstGeom>
                          <a:noFill/>
                          <a:ln>
                            <a:noFill/>
                          </a:ln>
                        </pic:spPr>
                      </pic:pic>
                      <wps:wsp>
                        <wps:cNvPr id="608" name="Gerade Verbindung mit Pfeil 608"/>
                        <wps:cNvCnPr/>
                        <wps:spPr>
                          <a:xfrm flipH="1" flipV="1">
                            <a:off x="2220686" y="1971304"/>
                            <a:ext cx="261257" cy="415636"/>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uppieren 609" o:spid="_x0000_s1026" style="width:349.7pt;height:251.55pt;mso-position-horizontal-relative:char;mso-position-vertical-relative:line" coordsize="46195,33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">
                <v:shape id="Grafik 446" o:spid="_x0000_s1027" type="#_x0000_t75" style="position:absolute;width:46195;height:334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DKOLGAAAA3AAAAA8AAABkcnMvZG93bnJldi54bWxEj09rAjEUxO8Fv0N4Qm81q4iWrVH816KH&#10;Uqo9eHxunpvFzcuapLr99o1Q6HGYmd8wk1lra3ElHyrHCvq9DARx4XTFpYKv/evTM4gQkTXWjknB&#10;DwWYTTsPE8y1u/EnXXexFAnCIUcFJsYmlzIUhiyGnmuIk3dy3mJM0pdSe7wluK3lIMtG0mLFacFg&#10;Q0tDxXn3bRVcVh97fg/jt7OnQ7lZmO3xsN4q9dht5y8gIrXxP/zX3mgFw+EI7mfSEZDT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oMo4sYAAADcAAAADwAAAAAAAAAAAAAA&#10;AACfAgAAZHJzL2Rvd25yZXYueG1sUEsFBgAAAAAEAAQA9wAAAJIDAAAAAA==&#10;">
                  <v:imagedata r:id="rId80" o:title="Unvermerkte Kreuzung"/>
                  <v:path arrowok="t"/>
                </v:shape>
                <v:shape id="Gerade Verbindung mit Pfeil 608" o:spid="_x0000_s1028" type="#_x0000_t32" style="position:absolute;left:22206;top:19713;width:2613;height:415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zAb4AAADcAAAADwAAAGRycy9kb3ducmV2LnhtbERPTYvCMBC9L/gfwgje1kRxRapRxEXw&#10;4sEonodmbIvNpCRZrf/eHIQ9Pt73atO7VjwoxMazhslYgSAuvW240nA5778XIGJCtth6Jg0virBZ&#10;D75WWFj/5BM9TKpEDuFYoIY6pa6QMpY1OYxj3xFn7uaDw5RhqKQN+MzhrpVTpebSYcO5ocaOdjWV&#10;d/PnNJwORpmgjtvZ8don82N/p4vqrPVo2G+XIBL16V/8cR+shrnKa/OZfATk+g0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LH/MBvgAAANwAAAAPAAAAAAAAAAAAAAAAAKEC&#10;AABkcnMvZG93bnJldi54bWxQSwUGAAAAAAQABAD5AAAAjAMAAAAA&#10;" strokecolor="#c00000" strokeweight="4.5pt">
                  <v:stroke endarrow="open"/>
                </v:shape>
                <w10:anchorlock/>
              </v:group>
            </w:pict>
          </mc:Fallback>
        </mc:AlternateContent>
      </w:r>
    </w:p>
    <w:p w14:paraId="68752EE7" w14:textId="77777777" w:rsidR="00596083" w:rsidRPr="00885596" w:rsidRDefault="00596083" w:rsidP="00885596">
      <w:pPr>
        <w:pStyle w:val="Caption"/>
      </w:pPr>
      <w:bookmarkStart w:id="139" w:name="_Toc374994716"/>
      <w:bookmarkStart w:id="140" w:name="_Toc375047299"/>
      <w:bookmarkStart w:id="141" w:name="_Toc375131336"/>
      <w:bookmarkStart w:id="142" w:name="_Toc375132754"/>
      <w:r w:rsidRPr="00885596">
        <w:t xml:space="preserve">Abbildung </w:t>
      </w:r>
      <w:fldSimple w:instr=" SEQ Abbildung \* ARABIC ">
        <w:r w:rsidR="006B5FC1" w:rsidRPr="00885596">
          <w:t>33</w:t>
        </w:r>
      </w:fldSimple>
      <w:r w:rsidRPr="00885596">
        <w:t xml:space="preserve"> - Kartenausschnitt mit Daten von OpenStreetMap überlagert. Der Pfeil zeigt einen nicht eingezeichneten Schnittpunkt zweier Wege</w:t>
      </w:r>
      <w:bookmarkEnd w:id="139"/>
      <w:bookmarkEnd w:id="140"/>
      <w:bookmarkEnd w:id="141"/>
      <w:bookmarkEnd w:id="142"/>
    </w:p>
    <w:p w14:paraId="620BC5FF" w14:textId="77777777" w:rsidR="00596083" w:rsidRPr="00423D5F" w:rsidRDefault="00596083" w:rsidP="00C0772F"/>
    <w:p w14:paraId="78B7BEB2" w14:textId="4CCF4202" w:rsidR="00725359" w:rsidRPr="00423D5F" w:rsidRDefault="00725359" w:rsidP="00C0772F">
      <w:r w:rsidRPr="00423D5F">
        <w:t xml:space="preserve">Auch für diese Kreuzungen werden alle </w:t>
      </w:r>
      <w:r w:rsidR="001D36E6" w:rsidRPr="00423D5F">
        <w:t>Ways</w:t>
      </w:r>
      <w:r w:rsidRPr="00423D5F">
        <w:t xml:space="preserve"> einer Bounding Box ge</w:t>
      </w:r>
      <w:r w:rsidR="001D36E6" w:rsidRPr="00423D5F">
        <w:t>nutzt</w:t>
      </w:r>
      <w:r w:rsidR="00752F33" w:rsidRPr="00423D5F">
        <w:t xml:space="preserve"> und einzeln</w:t>
      </w:r>
      <w:r w:rsidR="001D36E6" w:rsidRPr="00423D5F">
        <w:t xml:space="preserve"> miteinander verglichen, wobei </w:t>
      </w:r>
      <w:r w:rsidRPr="00423D5F">
        <w:t>Brücken und Tunnels nicht beachtet</w:t>
      </w:r>
      <w:r w:rsidR="001D36E6" w:rsidRPr="00423D5F">
        <w:t xml:space="preserve"> werden</w:t>
      </w:r>
      <w:r w:rsidRPr="00423D5F">
        <w:t xml:space="preserve">. Von jedem </w:t>
      </w:r>
      <w:r w:rsidR="001D36E6" w:rsidRPr="00423D5F">
        <w:t>Way</w:t>
      </w:r>
      <w:r w:rsidRPr="00423D5F">
        <w:t xml:space="preserve"> werden je zwei Knoten genommen, die nacheinander auftreten und eine Linie bilden und mit der Linie zweier Knoten eines anderen Weges verglichen. Nun prüft man mit einer mathematischen Formel, ob sie einen gemeinsamen Schnittpunkt haben. Schnittpunkte in der Verlängerung der Linien werden nicht beachtet. Der mathematische Algorithmus sieht folgendermassen aus:</w:t>
      </w:r>
    </w:p>
    <w:p w14:paraId="3C1BA48E" w14:textId="77777777" w:rsidR="00725359" w:rsidRPr="00423D5F" w:rsidRDefault="00725359" w:rsidP="00C0772F"/>
    <w:p w14:paraId="0B84B906" w14:textId="77777777" w:rsidR="00725359" w:rsidRPr="00423D5F" w:rsidRDefault="00725359" w:rsidP="00C0772F">
      <w:r w:rsidRPr="00423D5F">
        <w:t xml:space="preserve">x1/y1 : Startknotens der ersten Linie </w:t>
      </w:r>
    </w:p>
    <w:p w14:paraId="7DBAE20F" w14:textId="77777777" w:rsidR="00725359" w:rsidRPr="00423D5F" w:rsidRDefault="00725359" w:rsidP="00C0772F">
      <w:r w:rsidRPr="00423D5F">
        <w:t xml:space="preserve">x2/y2 : Endknotens der ersten Linie </w:t>
      </w:r>
    </w:p>
    <w:p w14:paraId="057F5336" w14:textId="77777777" w:rsidR="00725359" w:rsidRPr="00423D5F" w:rsidRDefault="00725359" w:rsidP="00C0772F">
      <w:r w:rsidRPr="00423D5F">
        <w:t xml:space="preserve">x3/y3 : Startknotens der zweiten Linie </w:t>
      </w:r>
    </w:p>
    <w:p w14:paraId="00A7F88A" w14:textId="77777777" w:rsidR="00725359" w:rsidRPr="00423D5F" w:rsidRDefault="00725359" w:rsidP="00C0772F">
      <w:r w:rsidRPr="00423D5F">
        <w:t>x4/y4 : Endknotens der zweiten Linie</w:t>
      </w:r>
    </w:p>
    <w:p w14:paraId="46F68945" w14:textId="77777777" w:rsidR="00725359" w:rsidRPr="00423D5F" w:rsidRDefault="00725359" w:rsidP="00C0772F"/>
    <w:p w14:paraId="7AFCEC50" w14:textId="77777777" w:rsidR="00725359" w:rsidRPr="00E763E7" w:rsidRDefault="00725359" w:rsidP="00C0772F">
      <w:pPr>
        <w:rPr>
          <w:lang w:val="fr-CH"/>
        </w:rPr>
      </w:pPr>
      <w:proofErr w:type="spellStart"/>
      <w:proofErr w:type="gramStart"/>
      <w:r w:rsidRPr="00E763E7">
        <w:rPr>
          <w:lang w:val="fr-CH"/>
        </w:rPr>
        <w:t>ux</w:t>
      </w:r>
      <w:proofErr w:type="spellEnd"/>
      <w:proofErr w:type="gramEnd"/>
      <w:r w:rsidRPr="00E763E7">
        <w:rPr>
          <w:lang w:val="fr-CH"/>
        </w:rPr>
        <w:t xml:space="preserve"> = x2-x1</w:t>
      </w:r>
      <w:r w:rsidRPr="00E763E7">
        <w:rPr>
          <w:lang w:val="fr-CH"/>
        </w:rPr>
        <w:tab/>
      </w:r>
      <w:r w:rsidRPr="00E763E7">
        <w:rPr>
          <w:lang w:val="fr-CH"/>
        </w:rPr>
        <w:tab/>
      </w:r>
      <w:proofErr w:type="spellStart"/>
      <w:r w:rsidRPr="00E763E7">
        <w:rPr>
          <w:lang w:val="fr-CH"/>
        </w:rPr>
        <w:t>uy</w:t>
      </w:r>
      <w:proofErr w:type="spellEnd"/>
      <w:r w:rsidRPr="00E763E7">
        <w:rPr>
          <w:lang w:val="fr-CH"/>
        </w:rPr>
        <w:t xml:space="preserve"> = y2-y1 </w:t>
      </w:r>
      <w:r w:rsidRPr="00E763E7">
        <w:rPr>
          <w:lang w:val="fr-CH"/>
        </w:rPr>
        <w:tab/>
      </w:r>
      <w:r w:rsidRPr="00E763E7">
        <w:rPr>
          <w:lang w:val="fr-CH"/>
        </w:rPr>
        <w:tab/>
        <w:t>vx = x4-x3</w:t>
      </w:r>
      <w:r w:rsidRPr="00E763E7">
        <w:rPr>
          <w:lang w:val="fr-CH"/>
        </w:rPr>
        <w:tab/>
      </w:r>
      <w:r w:rsidRPr="00E763E7">
        <w:rPr>
          <w:lang w:val="fr-CH"/>
        </w:rPr>
        <w:tab/>
      </w:r>
      <w:proofErr w:type="spellStart"/>
      <w:r w:rsidRPr="00E763E7">
        <w:rPr>
          <w:lang w:val="fr-CH"/>
        </w:rPr>
        <w:t>vy</w:t>
      </w:r>
      <w:proofErr w:type="spellEnd"/>
      <w:r w:rsidRPr="00E763E7">
        <w:rPr>
          <w:lang w:val="fr-CH"/>
        </w:rPr>
        <w:t xml:space="preserve"> = y4-y3</w:t>
      </w:r>
    </w:p>
    <w:p w14:paraId="5402B2F8" w14:textId="77777777" w:rsidR="00725359" w:rsidRPr="00423D5F" w:rsidRDefault="00725359" w:rsidP="00C0772F">
      <w:r w:rsidRPr="00423D5F">
        <w:t xml:space="preserve">Diskriminante = </w:t>
      </w:r>
      <w:proofErr w:type="spellStart"/>
      <w:r w:rsidRPr="00423D5F">
        <w:t>ux</w:t>
      </w:r>
      <w:proofErr w:type="spellEnd"/>
      <w:r w:rsidRPr="00423D5F">
        <w:t>*</w:t>
      </w:r>
      <w:proofErr w:type="spellStart"/>
      <w:r w:rsidRPr="00423D5F">
        <w:t>vy-uy</w:t>
      </w:r>
      <w:proofErr w:type="spellEnd"/>
      <w:r w:rsidRPr="00423D5F">
        <w:t>*</w:t>
      </w:r>
      <w:proofErr w:type="spellStart"/>
      <w:r w:rsidRPr="00423D5F">
        <w:t>vx</w:t>
      </w:r>
      <w:proofErr w:type="spellEnd"/>
    </w:p>
    <w:p w14:paraId="0698C251" w14:textId="77777777" w:rsidR="00725359" w:rsidRPr="00423D5F" w:rsidRDefault="00725359" w:rsidP="00C0772F"/>
    <w:p w14:paraId="2D635852" w14:textId="77777777" w:rsidR="00725359" w:rsidRPr="00423D5F" w:rsidRDefault="00725359" w:rsidP="00C0772F">
      <w:r w:rsidRPr="00423D5F">
        <w:t>Falls Diskriminante ungleich 0 -&gt;</w:t>
      </w:r>
    </w:p>
    <w:p w14:paraId="574012C9" w14:textId="77777777" w:rsidR="00725359" w:rsidRPr="00E763E7" w:rsidRDefault="00725359" w:rsidP="00C0772F">
      <w:pPr>
        <w:rPr>
          <w:lang w:val="fr-CH"/>
        </w:rPr>
      </w:pPr>
      <w:r w:rsidRPr="00423D5F">
        <w:tab/>
      </w:r>
      <w:proofErr w:type="spellStart"/>
      <w:proofErr w:type="gramStart"/>
      <w:r w:rsidRPr="00E763E7">
        <w:rPr>
          <w:lang w:val="fr-CH"/>
        </w:rPr>
        <w:t>wx</w:t>
      </w:r>
      <w:proofErr w:type="spellEnd"/>
      <w:proofErr w:type="gramEnd"/>
      <w:r w:rsidRPr="00E763E7">
        <w:rPr>
          <w:lang w:val="fr-CH"/>
        </w:rPr>
        <w:t xml:space="preserve"> = x1-x3</w:t>
      </w:r>
      <w:r w:rsidRPr="00E763E7">
        <w:rPr>
          <w:lang w:val="fr-CH"/>
        </w:rPr>
        <w:tab/>
      </w:r>
      <w:proofErr w:type="spellStart"/>
      <w:r w:rsidRPr="00E763E7">
        <w:rPr>
          <w:lang w:val="fr-CH"/>
        </w:rPr>
        <w:t>wy</w:t>
      </w:r>
      <w:proofErr w:type="spellEnd"/>
      <w:r w:rsidRPr="00E763E7">
        <w:rPr>
          <w:lang w:val="fr-CH"/>
        </w:rPr>
        <w:t xml:space="preserve"> = y1-y3</w:t>
      </w:r>
      <w:r w:rsidRPr="00E763E7">
        <w:rPr>
          <w:lang w:val="fr-CH"/>
        </w:rPr>
        <w:tab/>
        <w:t>w2x = x2-x3</w:t>
      </w:r>
      <w:r w:rsidRPr="00E763E7">
        <w:rPr>
          <w:lang w:val="fr-CH"/>
        </w:rPr>
        <w:tab/>
        <w:t>w2y = y2-y3</w:t>
      </w:r>
    </w:p>
    <w:p w14:paraId="501D906B" w14:textId="77777777" w:rsidR="00725359" w:rsidRPr="00E763E7" w:rsidRDefault="00725359" w:rsidP="00C0772F">
      <w:pPr>
        <w:rPr>
          <w:lang w:val="en-US"/>
        </w:rPr>
      </w:pPr>
      <w:r w:rsidRPr="00E763E7">
        <w:rPr>
          <w:lang w:val="fr-CH"/>
        </w:rPr>
        <w:tab/>
      </w:r>
      <w:r w:rsidRPr="00E763E7">
        <w:rPr>
          <w:lang w:val="en-US"/>
        </w:rPr>
        <w:t xml:space="preserve">numerator1 = </w:t>
      </w:r>
      <w:proofErr w:type="spellStart"/>
      <w:r w:rsidRPr="00E763E7">
        <w:rPr>
          <w:lang w:val="en-US"/>
        </w:rPr>
        <w:t>vx</w:t>
      </w:r>
      <w:proofErr w:type="spellEnd"/>
      <w:r w:rsidRPr="00E763E7">
        <w:rPr>
          <w:lang w:val="en-US"/>
        </w:rPr>
        <w:t>*</w:t>
      </w:r>
      <w:proofErr w:type="spellStart"/>
      <w:r w:rsidRPr="00E763E7">
        <w:rPr>
          <w:lang w:val="en-US"/>
        </w:rPr>
        <w:t>wy-vy</w:t>
      </w:r>
      <w:proofErr w:type="spellEnd"/>
      <w:r w:rsidRPr="00E763E7">
        <w:rPr>
          <w:lang w:val="en-US"/>
        </w:rPr>
        <w:t>*</w:t>
      </w:r>
      <w:proofErr w:type="spellStart"/>
      <w:r w:rsidRPr="00E763E7">
        <w:rPr>
          <w:lang w:val="en-US"/>
        </w:rPr>
        <w:t>wx</w:t>
      </w:r>
      <w:proofErr w:type="spellEnd"/>
      <w:r w:rsidRPr="00E763E7">
        <w:rPr>
          <w:lang w:val="en-US"/>
        </w:rPr>
        <w:tab/>
      </w:r>
      <w:r w:rsidRPr="00E763E7">
        <w:rPr>
          <w:lang w:val="en-US"/>
        </w:rPr>
        <w:tab/>
        <w:t xml:space="preserve">numerator2 = </w:t>
      </w:r>
      <w:proofErr w:type="spellStart"/>
      <w:r w:rsidRPr="00E763E7">
        <w:rPr>
          <w:lang w:val="en-US"/>
        </w:rPr>
        <w:t>ux</w:t>
      </w:r>
      <w:proofErr w:type="spellEnd"/>
      <w:r w:rsidRPr="00E763E7">
        <w:rPr>
          <w:lang w:val="en-US"/>
        </w:rPr>
        <w:t>*</w:t>
      </w:r>
      <w:proofErr w:type="spellStart"/>
      <w:r w:rsidRPr="00E763E7">
        <w:rPr>
          <w:lang w:val="en-US"/>
        </w:rPr>
        <w:t>wy-uy</w:t>
      </w:r>
      <w:proofErr w:type="spellEnd"/>
      <w:r w:rsidRPr="00E763E7">
        <w:rPr>
          <w:lang w:val="en-US"/>
        </w:rPr>
        <w:t>*</w:t>
      </w:r>
      <w:proofErr w:type="spellStart"/>
      <w:r w:rsidRPr="00E763E7">
        <w:rPr>
          <w:lang w:val="en-US"/>
        </w:rPr>
        <w:t>wx</w:t>
      </w:r>
      <w:proofErr w:type="spellEnd"/>
    </w:p>
    <w:p w14:paraId="193A4C30" w14:textId="77777777" w:rsidR="00725359" w:rsidRPr="00423D5F" w:rsidRDefault="00725359" w:rsidP="00C0772F">
      <w:r w:rsidRPr="00E763E7">
        <w:rPr>
          <w:lang w:val="en-US"/>
        </w:rPr>
        <w:lastRenderedPageBreak/>
        <w:tab/>
      </w:r>
      <w:proofErr w:type="spellStart"/>
      <w:r w:rsidRPr="00423D5F">
        <w:t>wy</w:t>
      </w:r>
      <w:proofErr w:type="spellEnd"/>
      <w:r w:rsidRPr="00423D5F">
        <w:t xml:space="preserve"> = numerator1/Diskriminante;</w:t>
      </w:r>
    </w:p>
    <w:p w14:paraId="6C8995D1" w14:textId="77777777" w:rsidR="00725359" w:rsidRPr="00423D5F" w:rsidRDefault="00725359" w:rsidP="00C0772F">
      <w:r w:rsidRPr="00423D5F">
        <w:tab/>
      </w:r>
      <w:proofErr w:type="spellStart"/>
      <w:r w:rsidRPr="00423D5F">
        <w:t>wx</w:t>
      </w:r>
      <w:proofErr w:type="spellEnd"/>
      <w:r w:rsidRPr="00423D5F">
        <w:t xml:space="preserve"> = numerator2/Diskriminante;</w:t>
      </w:r>
    </w:p>
    <w:p w14:paraId="75455E98" w14:textId="77777777" w:rsidR="00725359" w:rsidRPr="00423D5F" w:rsidRDefault="00725359" w:rsidP="00C0772F">
      <w:r w:rsidRPr="00423D5F">
        <w:tab/>
      </w:r>
      <w:r w:rsidRPr="00423D5F">
        <w:tab/>
      </w:r>
    </w:p>
    <w:p w14:paraId="014AEE2D" w14:textId="77777777" w:rsidR="00725359" w:rsidRPr="00423D5F" w:rsidRDefault="00725359" w:rsidP="00C0772F">
      <w:r w:rsidRPr="00423D5F">
        <w:tab/>
        <w:t>Falls 0&lt;</w:t>
      </w:r>
      <w:proofErr w:type="spellStart"/>
      <w:r w:rsidRPr="00423D5F">
        <w:t>wy</w:t>
      </w:r>
      <w:proofErr w:type="spellEnd"/>
      <w:r w:rsidRPr="00423D5F">
        <w:t>&lt;1 und 0&lt;</w:t>
      </w:r>
      <w:proofErr w:type="spellStart"/>
      <w:r w:rsidRPr="00423D5F">
        <w:t>wx</w:t>
      </w:r>
      <w:proofErr w:type="spellEnd"/>
      <w:r w:rsidRPr="00423D5F">
        <w:t>&lt;1</w:t>
      </w:r>
    </w:p>
    <w:p w14:paraId="329FD8B0" w14:textId="77777777" w:rsidR="00725359" w:rsidRPr="00423D5F" w:rsidRDefault="00725359" w:rsidP="00C0772F">
      <w:r w:rsidRPr="00423D5F">
        <w:tab/>
      </w:r>
      <w:r w:rsidRPr="00423D5F">
        <w:tab/>
        <w:t>Schnittpunkt x = x1+wy*</w:t>
      </w:r>
      <w:proofErr w:type="spellStart"/>
      <w:r w:rsidRPr="00423D5F">
        <w:t>ux</w:t>
      </w:r>
      <w:proofErr w:type="spellEnd"/>
      <w:r w:rsidRPr="00423D5F">
        <w:tab/>
      </w:r>
      <w:r w:rsidRPr="00423D5F">
        <w:tab/>
        <w:t>Schnittpunkt y = y1+wy*</w:t>
      </w:r>
      <w:proofErr w:type="spellStart"/>
      <w:r w:rsidRPr="00423D5F">
        <w:t>uy</w:t>
      </w:r>
      <w:proofErr w:type="spellEnd"/>
    </w:p>
    <w:p w14:paraId="3948B573" w14:textId="77777777" w:rsidR="00725359" w:rsidRPr="00423D5F" w:rsidRDefault="00725359" w:rsidP="00C0772F">
      <w:r w:rsidRPr="00423D5F">
        <w:tab/>
      </w:r>
      <w:r w:rsidRPr="00423D5F">
        <w:tab/>
        <w:t>Falls alle Start- und Endpunkte verschieden</w:t>
      </w:r>
    </w:p>
    <w:p w14:paraId="3565D621" w14:textId="77777777" w:rsidR="00725359" w:rsidRPr="00423D5F" w:rsidRDefault="00725359" w:rsidP="00C0772F">
      <w:r w:rsidRPr="00423D5F">
        <w:tab/>
      </w:r>
      <w:r w:rsidRPr="00423D5F">
        <w:tab/>
      </w:r>
      <w:r w:rsidRPr="00423D5F">
        <w:tab/>
        <w:t>Schnittpunkt x = gerundeter Schnittpunkt x</w:t>
      </w:r>
    </w:p>
    <w:p w14:paraId="1ED48DF3" w14:textId="77777777" w:rsidR="00725359" w:rsidRPr="00423D5F" w:rsidRDefault="00725359" w:rsidP="00C0772F">
      <w:r w:rsidRPr="00423D5F">
        <w:tab/>
      </w:r>
      <w:r w:rsidRPr="00423D5F">
        <w:tab/>
      </w:r>
      <w:r w:rsidRPr="00423D5F">
        <w:tab/>
        <w:t>Schnittpunkt y = gerundeter Schnittpunkt y</w:t>
      </w:r>
    </w:p>
    <w:p w14:paraId="5B567493" w14:textId="77777777" w:rsidR="00725359" w:rsidRPr="00423D5F" w:rsidRDefault="00725359" w:rsidP="00C0772F"/>
    <w:p w14:paraId="1EC30851" w14:textId="30965AF3" w:rsidR="00725359" w:rsidRPr="00423D5F" w:rsidRDefault="00725359" w:rsidP="00C0772F">
      <w:r w:rsidRPr="00423D5F">
        <w:rPr>
          <w:noProof/>
          <w:lang w:eastAsia="de-CH"/>
        </w:rPr>
        <mc:AlternateContent>
          <mc:Choice Requires="wpg">
            <w:drawing>
              <wp:inline distT="0" distB="0" distL="0" distR="0" wp14:anchorId="11B63E16" wp14:editId="17789EA6">
                <wp:extent cx="2605025" cy="1441972"/>
                <wp:effectExtent l="0" t="0" r="5080" b="6350"/>
                <wp:docPr id="458" name="Gruppieren 458"/>
                <wp:cNvGraphicFramePr/>
                <a:graphic xmlns:a="http://schemas.openxmlformats.org/drawingml/2006/main">
                  <a:graphicData uri="http://schemas.microsoft.com/office/word/2010/wordprocessingGroup">
                    <wpg:wgp>
                      <wpg:cNvGrpSpPr/>
                      <wpg:grpSpPr>
                        <a:xfrm>
                          <a:off x="0" y="0"/>
                          <a:ext cx="2605025" cy="1441972"/>
                          <a:chOff x="71171" y="4487"/>
                          <a:chExt cx="2605025" cy="1441972"/>
                        </a:xfrm>
                      </wpg:grpSpPr>
                      <wps:wsp>
                        <wps:cNvPr id="459" name="Ellipse 459"/>
                        <wps:cNvSpPr/>
                        <wps:spPr>
                          <a:xfrm>
                            <a:off x="2113808" y="1033153"/>
                            <a:ext cx="111125" cy="111125"/>
                          </a:xfrm>
                          <a:prstGeom prst="ellipse">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60" name="Gruppieren 460"/>
                        <wpg:cNvGrpSpPr/>
                        <wpg:grpSpPr>
                          <a:xfrm>
                            <a:off x="71171" y="4487"/>
                            <a:ext cx="2598892" cy="1441972"/>
                            <a:chOff x="261215" y="4488"/>
                            <a:chExt cx="2600334" cy="1442327"/>
                          </a:xfrm>
                        </wpg:grpSpPr>
                        <wpg:grpSp>
                          <wpg:cNvPr id="461" name="Gruppieren 461"/>
                          <wpg:cNvGrpSpPr/>
                          <wpg:grpSpPr>
                            <a:xfrm>
                              <a:off x="261215" y="4488"/>
                              <a:ext cx="2600334" cy="1442327"/>
                              <a:chOff x="154337" y="-78653"/>
                              <a:chExt cx="2600334" cy="1442327"/>
                            </a:xfrm>
                          </wpg:grpSpPr>
                          <wps:wsp>
                            <wps:cNvPr id="491" name="Gerade Verbindung 491"/>
                            <wps:cNvCnPr/>
                            <wps:spPr>
                              <a:xfrm>
                                <a:off x="344384" y="154379"/>
                                <a:ext cx="1875790" cy="854710"/>
                              </a:xfrm>
                              <a:prstGeom prst="line">
                                <a:avLst/>
                              </a:prstGeom>
                              <a:ln w="12700"/>
                            </wps:spPr>
                            <wps:style>
                              <a:lnRef idx="1">
                                <a:schemeClr val="accent2"/>
                              </a:lnRef>
                              <a:fillRef idx="0">
                                <a:schemeClr val="accent2"/>
                              </a:fillRef>
                              <a:effectRef idx="0">
                                <a:schemeClr val="accent2"/>
                              </a:effectRef>
                              <a:fontRef idx="minor">
                                <a:schemeClr val="tx1"/>
                              </a:fontRef>
                            </wps:style>
                            <wps:bodyPr/>
                          </wps:wsp>
                          <wps:wsp>
                            <wps:cNvPr id="492" name="Gerade Verbindung 492"/>
                            <wps:cNvCnPr/>
                            <wps:spPr>
                              <a:xfrm flipV="1">
                                <a:off x="593766" y="261257"/>
                                <a:ext cx="2160905" cy="61722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493" name="Textfeld 2"/>
                            <wps:cNvSpPr txBox="1">
                              <a:spLocks noChangeArrowheads="1"/>
                            </wps:cNvSpPr>
                            <wps:spPr bwMode="auto">
                              <a:xfrm>
                                <a:off x="201923" y="-78653"/>
                                <a:ext cx="627669" cy="308592"/>
                              </a:xfrm>
                              <a:prstGeom prst="rect">
                                <a:avLst/>
                              </a:prstGeom>
                              <a:noFill/>
                              <a:ln w="9525">
                                <a:noFill/>
                                <a:miter lim="800000"/>
                                <a:headEnd/>
                                <a:tailEnd/>
                              </a:ln>
                            </wps:spPr>
                            <wps:txbx>
                              <w:txbxContent>
                                <w:p w14:paraId="496BFB39" w14:textId="77777777" w:rsidR="004219EC" w:rsidRPr="001D36E6" w:rsidRDefault="004219EC" w:rsidP="00C0772F">
                                  <w:pPr>
                                    <w:pStyle w:val="NoSpacing"/>
                                  </w:pPr>
                                  <w:r w:rsidRPr="001D36E6">
                                    <w:t>x1/y1</w:t>
                                  </w:r>
                                </w:p>
                              </w:txbxContent>
                            </wps:txbx>
                            <wps:bodyPr rot="0" vert="horz" wrap="square" lIns="91440" tIns="45720" rIns="91440" bIns="45720" anchor="t" anchorCtr="0">
                              <a:noAutofit/>
                            </wps:bodyPr>
                          </wps:wsp>
                          <wps:wsp>
                            <wps:cNvPr id="494" name="Textfeld 2"/>
                            <wps:cNvSpPr txBox="1">
                              <a:spLocks noChangeArrowheads="1"/>
                            </wps:cNvSpPr>
                            <wps:spPr bwMode="auto">
                              <a:xfrm>
                                <a:off x="1865085" y="1056531"/>
                                <a:ext cx="743217" cy="307143"/>
                              </a:xfrm>
                              <a:prstGeom prst="rect">
                                <a:avLst/>
                              </a:prstGeom>
                              <a:noFill/>
                              <a:ln w="9525">
                                <a:noFill/>
                                <a:miter lim="800000"/>
                                <a:headEnd/>
                                <a:tailEnd/>
                              </a:ln>
                            </wps:spPr>
                            <wps:txbx>
                              <w:txbxContent>
                                <w:p w14:paraId="41ADF558" w14:textId="77777777" w:rsidR="004219EC" w:rsidRPr="001D36E6" w:rsidRDefault="004219EC" w:rsidP="00C0772F">
                                  <w:pPr>
                                    <w:pStyle w:val="NoSpacing"/>
                                  </w:pPr>
                                  <w:r w:rsidRPr="001D36E6">
                                    <w:t>x2/y2</w:t>
                                  </w:r>
                                </w:p>
                              </w:txbxContent>
                            </wps:txbx>
                            <wps:bodyPr rot="0" vert="horz" wrap="square" lIns="91440" tIns="45720" rIns="91440" bIns="45720" anchor="t" anchorCtr="0">
                              <a:noAutofit/>
                            </wps:bodyPr>
                          </wps:wsp>
                          <wps:wsp>
                            <wps:cNvPr id="495" name="Textfeld 2"/>
                            <wps:cNvSpPr txBox="1">
                              <a:spLocks noChangeArrowheads="1"/>
                            </wps:cNvSpPr>
                            <wps:spPr bwMode="auto">
                              <a:xfrm>
                                <a:off x="154337" y="900061"/>
                                <a:ext cx="735737" cy="280738"/>
                              </a:xfrm>
                              <a:prstGeom prst="rect">
                                <a:avLst/>
                              </a:prstGeom>
                              <a:noFill/>
                              <a:ln w="9525">
                                <a:noFill/>
                                <a:miter lim="800000"/>
                                <a:headEnd/>
                                <a:tailEnd/>
                              </a:ln>
                            </wps:spPr>
                            <wps:txbx>
                              <w:txbxContent>
                                <w:p w14:paraId="18821A80" w14:textId="77777777" w:rsidR="004219EC" w:rsidRPr="001D36E6" w:rsidRDefault="004219EC" w:rsidP="00C0772F">
                                  <w:pPr>
                                    <w:pStyle w:val="NoSpacing"/>
                                  </w:pPr>
                                  <w:r w:rsidRPr="001D36E6">
                                    <w:t>x3/y3</w:t>
                                  </w:r>
                                </w:p>
                              </w:txbxContent>
                            </wps:txbx>
                            <wps:bodyPr rot="0" vert="horz" wrap="square" lIns="91440" tIns="45720" rIns="91440" bIns="45720" anchor="t" anchorCtr="0">
                              <a:noAutofit/>
                            </wps:bodyPr>
                          </wps:wsp>
                          <wps:wsp>
                            <wps:cNvPr id="496" name="Textfeld 2"/>
                            <wps:cNvSpPr txBox="1">
                              <a:spLocks noChangeArrowheads="1"/>
                            </wps:cNvSpPr>
                            <wps:spPr bwMode="auto">
                              <a:xfrm>
                                <a:off x="2085939" y="-19759"/>
                                <a:ext cx="667751" cy="245331"/>
                              </a:xfrm>
                              <a:prstGeom prst="rect">
                                <a:avLst/>
                              </a:prstGeom>
                              <a:noFill/>
                              <a:ln w="9525">
                                <a:noFill/>
                                <a:miter lim="800000"/>
                                <a:headEnd/>
                                <a:tailEnd/>
                              </a:ln>
                            </wps:spPr>
                            <wps:txbx>
                              <w:txbxContent>
                                <w:p w14:paraId="620CB4EC" w14:textId="77777777" w:rsidR="004219EC" w:rsidRPr="001D36E6" w:rsidRDefault="004219EC" w:rsidP="00C0772F">
                                  <w:pPr>
                                    <w:pStyle w:val="NoSpacing"/>
                                  </w:pPr>
                                  <w:r w:rsidRPr="001D36E6">
                                    <w:t>x4/y4</w:t>
                                  </w:r>
                                </w:p>
                              </w:txbxContent>
                            </wps:txbx>
                            <wps:bodyPr rot="0" vert="horz" wrap="square" lIns="91440" tIns="45720" rIns="91440" bIns="45720" anchor="t" anchorCtr="0">
                              <a:noAutofit/>
                            </wps:bodyPr>
                          </wps:wsp>
                        </wpg:grpSp>
                        <wps:wsp>
                          <wps:cNvPr id="497" name="Ellipse 497"/>
                          <wps:cNvSpPr/>
                          <wps:spPr>
                            <a:xfrm>
                              <a:off x="1461003" y="676892"/>
                              <a:ext cx="111670" cy="111670"/>
                            </a:xfrm>
                            <a:prstGeom prst="ellipse">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Textfeld 2"/>
                          <wps:cNvSpPr txBox="1">
                            <a:spLocks noChangeArrowheads="1"/>
                          </wps:cNvSpPr>
                          <wps:spPr bwMode="auto">
                            <a:xfrm>
                              <a:off x="997526" y="344266"/>
                              <a:ext cx="1192509" cy="332509"/>
                            </a:xfrm>
                            <a:prstGeom prst="rect">
                              <a:avLst/>
                            </a:prstGeom>
                            <a:noFill/>
                            <a:ln w="9525">
                              <a:noFill/>
                              <a:miter lim="800000"/>
                              <a:headEnd/>
                              <a:tailEnd/>
                            </a:ln>
                          </wps:spPr>
                          <wps:txbx>
                            <w:txbxContent>
                              <w:p w14:paraId="4F8E06F7" w14:textId="77777777" w:rsidR="004219EC" w:rsidRPr="001D36E6" w:rsidRDefault="004219EC" w:rsidP="00C0772F">
                                <w:pPr>
                                  <w:pStyle w:val="NoSpacing"/>
                                </w:pPr>
                                <w:r w:rsidRPr="001D36E6">
                                  <w:t>Schnittpunkt</w:t>
                                </w:r>
                              </w:p>
                            </w:txbxContent>
                          </wps:txbx>
                          <wps:bodyPr rot="0" vert="horz" wrap="square" lIns="91440" tIns="45720" rIns="91440" bIns="45720" anchor="t" anchorCtr="0">
                            <a:noAutofit/>
                          </wps:bodyPr>
                        </wps:wsp>
                      </wpg:grpSp>
                      <wps:wsp>
                        <wps:cNvPr id="499" name="Ellipse 499"/>
                        <wps:cNvSpPr/>
                        <wps:spPr>
                          <a:xfrm>
                            <a:off x="451263" y="914400"/>
                            <a:ext cx="111125" cy="11112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Ellipse 500"/>
                        <wps:cNvSpPr/>
                        <wps:spPr>
                          <a:xfrm>
                            <a:off x="2565071" y="308757"/>
                            <a:ext cx="111125" cy="11112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Ellipse 501"/>
                        <wps:cNvSpPr/>
                        <wps:spPr>
                          <a:xfrm>
                            <a:off x="261258" y="201880"/>
                            <a:ext cx="111125" cy="111125"/>
                          </a:xfrm>
                          <a:prstGeom prst="ellipse">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uppieren 458" o:spid="_x0000_s1145" style="width:205.1pt;height:113.55pt;mso-position-horizontal-relative:char;mso-position-vertical-relative:line" coordorigin="711,44" coordsize="26050,14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">
                <v:oval id="Ellipse 459" o:spid="_x0000_s1146" style="position:absolute;left:21138;top:10331;width:1111;height:11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NntcYA&#10;AADcAAAADwAAAGRycy9kb3ducmV2LnhtbESPQWsCMRSE74L/ITyhN822tNauRinSglARqmI9Pjav&#10;u4ubl22S6rq/3giCx2FmvmEms8ZU4kjOl5YVPA4SEMSZ1SXnCrabz/4IhA/IGivLpOBMHmbTbmeC&#10;qbYn/qbjOuQiQtinqKAIoU6l9FlBBv3A1sTR+7XOYIjS5VI7PEW4qeRTkgylwZLjQoE1zQvKDut/&#10;o2B+aOv9x7LdfL3+rFoTHJa75Z9SD73mfQwiUBPu4Vt7oRU8v7zB9Uw8AnJ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NntcYAAADcAAAADwAAAAAAAAAAAAAAAACYAgAAZHJz&#10;L2Rvd25yZXYueG1sUEsFBgAAAAAEAAQA9QAAAIsDAAAAAA==&#10;" fillcolor="#c00000" stroked="f" strokeweight="2pt"/>
                <v:group id="Gruppieren 460" o:spid="_x0000_s1147" style="position:absolute;left:711;top:44;width:25989;height:14420" coordorigin="2612,44" coordsize="26003,144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ceMIAAADcAAAADwAAAGRycy9kb3ducmV2LnhtbERPy4rCMBTdC/MP4Q64&#10;07SjlqEaRWRGXIjgAwZ3l+baFpub0mTa+vdmIbg8nPdi1ZtKtNS40rKCeByBIM6sLjlXcDn/jr5B&#10;OI+ssbJMCh7kYLX8GCww1bbjI7Unn4sQwi5FBYX3dSqlywoy6Ma2Jg7czTYGfYBNLnWDXQg3lfyK&#10;okQaLDk0FFjTpqDsfvo3CrYddutJ/NPu77fN43qeHf72MSk1/OzXcxCeev8Wv9w7rWCahP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13HjCAAAA3AAAAA8A&#10;AAAAAAAAAAAAAAAAqgIAAGRycy9kb3ducmV2LnhtbFBLBQYAAAAABAAEAPoAAACZAwAAAAA=&#10;">
                  <v:group id="Gruppieren 461" o:spid="_x0000_s1148" style="position:absolute;left:2612;top:44;width:26003;height:14424" coordorigin="1543,-786" coordsize="26003,144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l548YAAADcAAAADwAAAGRycy9kb3ducmV2LnhtbESPT2vCQBTE7wW/w/KE&#10;3uomtpWSuoqIlh5CwUQovT2yzySYfRuya/58+26h4HGYmd8w6+1oGtFT52rLCuJFBIK4sLrmUsE5&#10;Pz69gXAeWWNjmRRM5GC7mT2sMdF24BP1mS9FgLBLUEHlfZtI6YqKDLqFbYmDd7GdQR9kV0rd4RDg&#10;ppHLKFpJgzWHhQpb2ldUXLObUfAx4LB7jg99er3sp5/89es7jUmpx/m4ewfhafT38H/7Uyt4Wc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OXnjxgAAANwA&#10;AAAPAAAAAAAAAAAAAAAAAKoCAABkcnMvZG93bnJldi54bWxQSwUGAAAAAAQABAD6AAAAnQMAAAAA&#10;">
                    <v:line id="Gerade Verbindung 491" o:spid="_x0000_s1149" style="position:absolute;visibility:visible;mso-wrap-style:square" from="3443,1543" to="22201,10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x1sgAAADcAAAADwAAAGRycy9kb3ducmV2LnhtbESPT2vCQBTE7wW/w/IEL6VuItY/0VW0&#10;IFWKh6QteHxkn0kw+zZkt5r203eFQo/DzPyGWa47U4srta6yrCAeRiCIc6srLhR8vO+eZiCcR9ZY&#10;WyYF3+Rgveo9LDHR9sYpXTNfiABhl6CC0vsmkdLlJRl0Q9sQB+9sW4M+yLaQusVbgJtajqJoIg1W&#10;HBZKbOilpPySfRkFn+lstL38PNu3eHKaHulgH7PXk1KDfrdZgPDU+f/wX3uvFYznMdzPhCMgV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z+x1sgAAADcAAAADwAAAAAA&#10;AAAAAAAAAAChAgAAZHJzL2Rvd25yZXYueG1sUEsFBgAAAAAEAAQA+QAAAJYDAAAAAA==&#10;" strokecolor="#cc4933 [3045]" strokeweight="1pt"/>
                    <v:line id="Gerade Verbindung 492" o:spid="_x0000_s1150" style="position:absolute;flip:y;visibility:visible;mso-wrap-style:square" from="5937,2612" to="27546,8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rU7cQAAADcAAAADwAAAGRycy9kb3ducmV2LnhtbESPT4vCMBTE7wt+h/AEb2uqLLJWo4gi&#10;62Vl/Xd/NM+m2LyUJta6n94IgsdhZn7DTOetLUVDtS8cKxj0ExDEmdMF5wqOh/XnNwgfkDWWjknB&#10;nTzMZ52PKaba3XhHzT7kIkLYp6jAhFClUvrMkEXfdxVx9M6uthiirHOpa7xFuC3lMElG0mLBccFg&#10;RUtD2WV/tQr+dtl58X9ajbbt0VwOv83guvlZK9XrtosJiEBteIdf7Y1W8DUewvNMPA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WtTtxAAAANwAAAAPAAAAAAAAAAAA&#10;AAAAAKECAABkcnMvZG93bnJldi54bWxQSwUGAAAAAAQABAD5AAAAkgMAAAAA&#10;" strokecolor="#00b050" strokeweight="1pt"/>
                    <v:shape id="_x0000_s1151" type="#_x0000_t202" style="position:absolute;left:2019;top:-786;width:6276;height:30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a3lMQA&#10;AADcAAAADwAAAGRycy9kb3ducmV2LnhtbESPT4vCMBTE7wt+h/AEb5r4ZxetRhFF8LTLuqvg7dE8&#10;22LzUppo67c3C8Ieh5n5DbNYtbYUd6p94VjDcKBAEKfOFJxp+P3Z9acgfEA2WDomDQ/ysFp23haY&#10;GNfwN90PIRMRwj5BDXkIVSKlT3Oy6AeuIo7exdUWQ5R1Jk2NTYTbUo6U+pAWC44LOVa0ySm9Hm5W&#10;w/Hzcj5N1Fe2te9V41ol2c6k1r1uu56DCNSG//CrvTcaJrMx/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mt5TEAAAA3AAAAA8AAAAAAAAAAAAAAAAAmAIAAGRycy9k&#10;b3ducmV2LnhtbFBLBQYAAAAABAAEAPUAAACJAwAAAAA=&#10;" filled="f" stroked="f">
                      <v:textbox>
                        <w:txbxContent>
                          <w:p w14:paraId="496BFB39" w14:textId="77777777" w:rsidR="004219EC" w:rsidRPr="001D36E6" w:rsidRDefault="004219EC" w:rsidP="00C0772F">
                            <w:pPr>
                              <w:pStyle w:val="NoSpacing"/>
                            </w:pPr>
                            <w:r w:rsidRPr="001D36E6">
                              <w:t>x1/y1</w:t>
                            </w:r>
                          </w:p>
                        </w:txbxContent>
                      </v:textbox>
                    </v:shape>
                    <v:shape id="_x0000_s1152" type="#_x0000_t202" style="position:absolute;left:18650;top:10565;width:7433;height:30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8v4MQA&#10;AADcAAAADwAAAGRycy9kb3ducmV2LnhtbESPT2vCQBTE7wW/w/IKvTW7lVg0dSNiKXhSqm2ht0f2&#10;5Q/Nvg3ZrYnf3hUEj8PM/IZZrkbbihP1vnGs4SVRIIgLZxquNHwdP57nIHxANtg6Jg1n8rDKJw9L&#10;zIwb+JNOh1CJCGGfoYY6hC6T0hc1WfSJ64ijV7reYoiyr6TpcYhw28qpUq/SYsNxocaONjUVf4d/&#10;q+F7V/7+pGpfvdtZN7hRSbYLqfXT47h+AxFoDPfwrb01GtJFC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PL+DEAAAA3AAAAA8AAAAAAAAAAAAAAAAAmAIAAGRycy9k&#10;b3ducmV2LnhtbFBLBQYAAAAABAAEAPUAAACJAwAAAAA=&#10;" filled="f" stroked="f">
                      <v:textbox>
                        <w:txbxContent>
                          <w:p w14:paraId="41ADF558" w14:textId="77777777" w:rsidR="004219EC" w:rsidRPr="001D36E6" w:rsidRDefault="004219EC" w:rsidP="00C0772F">
                            <w:pPr>
                              <w:pStyle w:val="NoSpacing"/>
                            </w:pPr>
                            <w:r w:rsidRPr="001D36E6">
                              <w:t>x2/y2</w:t>
                            </w:r>
                          </w:p>
                        </w:txbxContent>
                      </v:textbox>
                    </v:shape>
                    <v:shape id="_x0000_s1153" type="#_x0000_t202" style="position:absolute;left:1543;top:9000;width:7357;height:2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OKe8MA&#10;AADcAAAADwAAAGRycy9kb3ducmV2LnhtbESPQYvCMBSE7wv+h/AEb2ui6KLVKKIInlzWVcHbo3m2&#10;xealNNHWf78RhD0OM/MNM1+2thQPqn3hWMOgr0AQp84UnGk4/m4/JyB8QDZYOiYNT/KwXHQ+5pgY&#10;1/APPQ4hExHCPkENeQhVIqVPc7Lo+64ijt7V1RZDlHUmTY1NhNtSDpX6khYLjgs5VrTOKb0d7lbD&#10;aX+9nEfqO9vYcdW4Vkm2U6l1r9uuZiACteE//G7vjIbRdAy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OKe8MAAADcAAAADwAAAAAAAAAAAAAAAACYAgAAZHJzL2Rv&#10;d25yZXYueG1sUEsFBgAAAAAEAAQA9QAAAIgDAAAAAA==&#10;" filled="f" stroked="f">
                      <v:textbox>
                        <w:txbxContent>
                          <w:p w14:paraId="18821A80" w14:textId="77777777" w:rsidR="004219EC" w:rsidRPr="001D36E6" w:rsidRDefault="004219EC" w:rsidP="00C0772F">
                            <w:pPr>
                              <w:pStyle w:val="NoSpacing"/>
                            </w:pPr>
                            <w:r w:rsidRPr="001D36E6">
                              <w:t>x3/y3</w:t>
                            </w:r>
                          </w:p>
                        </w:txbxContent>
                      </v:textbox>
                    </v:shape>
                    <v:shape id="_x0000_s1154" type="#_x0000_t202" style="position:absolute;left:20859;top:-197;width:6677;height:24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EUDMMA&#10;AADcAAAADwAAAGRycy9kb3ducmV2LnhtbESPQYvCMBSE7wv+h/AEb2uiqGg1iiiCJ5d1VfD2aJ5t&#10;sXkpTbT135uFhT0OM/MNs1i1thRPqn3hWMOgr0AQp84UnGk4/ew+pyB8QDZYOiYNL/KwWnY+FpgY&#10;1/A3PY8hExHCPkENeQhVIqVPc7Lo+64ijt7N1RZDlHUmTY1NhNtSDpWaSIsFx4UcK9rklN6PD6vh&#10;fLhdLyP1lW3tuGpcqyTbmdS6123XcxCB2vAf/mvvjYbRbAK/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EUDMMAAADcAAAADwAAAAAAAAAAAAAAAACYAgAAZHJzL2Rv&#10;d25yZXYueG1sUEsFBgAAAAAEAAQA9QAAAIgDAAAAAA==&#10;" filled="f" stroked="f">
                      <v:textbox>
                        <w:txbxContent>
                          <w:p w14:paraId="620CB4EC" w14:textId="77777777" w:rsidR="004219EC" w:rsidRPr="001D36E6" w:rsidRDefault="004219EC" w:rsidP="00C0772F">
                            <w:pPr>
                              <w:pStyle w:val="NoSpacing"/>
                            </w:pPr>
                            <w:r w:rsidRPr="001D36E6">
                              <w:t>x4/y4</w:t>
                            </w:r>
                          </w:p>
                        </w:txbxContent>
                      </v:textbox>
                    </v:shape>
                  </v:group>
                  <v:oval id="Ellipse 497" o:spid="_x0000_s1155" style="position:absolute;left:14610;top:6768;width:1116;height:11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LDcUA&#10;AADcAAAADwAAAGRycy9kb3ducmV2LnhtbESPT2vCQBTE7wW/w/IEb3WjFm1SN2IFoVf/oB5fs69J&#10;SPZtmt3E9Nt3hUKPw8z8hllvBlOLnlpXWlYwm0YgiDOrS84VnE/751cQziNrrC2Tgh9ysElHT2tM&#10;tL3zgfqjz0WAsEtQQeF9k0jpsoIMuqltiIP3ZVuDPsg2l7rFe4CbWs6jaCkNlhwWCmxoV1BWHTuj&#10;wFW39+/l6rbo8Rp/XrqtjLtLr9RkPGzfQHga/H/4r/2hFbzEK3icCUd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4sNxQAAANwAAAAPAAAAAAAAAAAAAAAAAJgCAABkcnMv&#10;ZG93bnJldi54bWxQSwUGAAAAAAQABAD1AAAAigMAAAAA&#10;" fillcolor="#0070c0" stroked="f" strokeweight="2pt"/>
                  <v:shape id="_x0000_s1156" type="#_x0000_t202" style="position:absolute;left:9975;top:3442;width:11925;height:3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Il5cIA&#10;AADcAAAADwAAAGRycy9kb3ducmV2LnhtbERPy2rCQBTdF/yH4QrumhmLFpM6CdIidKXUR6G7S+aa&#10;hGbuhMzUpH/vLASXh/NeF6NtxZV63zjWME8UCOLSmYYrDafj9nkFwgdkg61j0vBPHop88rTGzLiB&#10;v+h6CJWIIewz1FCH0GVS+rImiz5xHXHkLq63GCLsK2l6HGK4beWLUq/SYsOxocaO3msqfw9/VsN5&#10;d/n5Xqh99WGX3eBGJdmmUuvZdNy8gQg0hof47v40GhZpXBvPxCMg8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QiXlwgAAANwAAAAPAAAAAAAAAAAAAAAAAJgCAABkcnMvZG93&#10;bnJldi54bWxQSwUGAAAAAAQABAD1AAAAhwMAAAAA&#10;" filled="f" stroked="f">
                    <v:textbox>
                      <w:txbxContent>
                        <w:p w14:paraId="4F8E06F7" w14:textId="77777777" w:rsidR="004219EC" w:rsidRPr="001D36E6" w:rsidRDefault="004219EC" w:rsidP="00C0772F">
                          <w:pPr>
                            <w:pStyle w:val="NoSpacing"/>
                          </w:pPr>
                          <w:r w:rsidRPr="001D36E6">
                            <w:t>Schnittpunkt</w:t>
                          </w:r>
                        </w:p>
                      </w:txbxContent>
                    </v:textbox>
                  </v:shape>
                </v:group>
                <v:oval id="Ellipse 499" o:spid="_x0000_s1157" style="position:absolute;left:4512;top:9144;width:1111;height:11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IXesYA&#10;AADcAAAADwAAAGRycy9kb3ducmV2LnhtbESPQWvCQBSE7wX/w/KE3urGtpQmuooUii1eahoEb8/s&#10;Mwlm34bsNln/fVco9DjMzDfMch1MKwbqXWNZwXyWgCAurW64UlB8vz+8gnAeWWNrmRRcycF6Nblb&#10;YqbtyHsacl+JCGGXoYLa+y6T0pU1GXQz2xFH72x7gz7KvpK6xzHCTSsfk+RFGmw4LtTY0VtN5SX/&#10;MQrC6fg5pE/jbnvdngYKX8XxkBdK3U/DZgHCU/D/4b/2h1bwnKZwOxOP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0IXesYAAADcAAAADwAAAAAAAAAAAAAAAACYAgAAZHJz&#10;L2Rvd25yZXYueG1sUEsFBgAAAAAEAAQA9QAAAIsDAAAAAA==&#10;" fillcolor="#00b050" stroked="f" strokeweight="2pt"/>
                <v:oval id="Ellipse 500" o:spid="_x0000_s1158" style="position:absolute;left:25650;top:3087;width:1111;height:11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Mk/cMA&#10;AADcAAAADwAAAGRycy9kb3ducmV2LnhtbERPz2vCMBS+C/sfwht4s+kmiqtGGYPhZJdZy8Dbs3m2&#10;Zc1LabI2/vfLYeDx4/u92QXTioF611hW8JSkIIhLqxuuFBSn99kKhPPIGlvLpOBGDnbbh8kGM21H&#10;PtKQ+0rEEHYZKqi97zIpXVmTQZfYjjhyV9sb9BH2ldQ9jjHctPI5TZfSYMOxocaO3moqf/JfoyBc&#10;zofhZT5+7m/7y0Dhqzh/54VS08fwugbhKfi7+N/9oRUs0jg/nolH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Mk/cMAAADcAAAADwAAAAAAAAAAAAAAAACYAgAAZHJzL2Rv&#10;d25yZXYueG1sUEsFBgAAAAAEAAQA9QAAAIgDAAAAAA==&#10;" fillcolor="#00b050" stroked="f" strokeweight="2pt"/>
                <v:oval id="Ellipse 501" o:spid="_x0000_s1159" style="position:absolute;left:2612;top:2018;width:1111;height:11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dLM8YA&#10;AADcAAAADwAAAGRycy9kb3ducmV2LnhtbESPQWvCQBSE74X+h+UVequbFKwlukqRCkJFUIt6fGRf&#10;k5Ds27i71Zhf7wqFHoeZ+YaZzDrTiDM5X1lWkA4SEMS51RUXCr53i5d3ED4ga2wsk4IreZhNHx8m&#10;mGl74Q2dt6EQEcI+QwVlCG0mpc9LMugHtiWO3o91BkOUrpDa4SXCTSNfk+RNGqw4LpTY0rykvN7+&#10;GgXzum+Pn6t+9zU6rHsTHFb71Ump56fuYwwiUBf+w3/tpVYwTFK4n4lH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dLM8YAAADcAAAADwAAAAAAAAAAAAAAAACYAgAAZHJz&#10;L2Rvd25yZXYueG1sUEsFBgAAAAAEAAQA9QAAAIsDAAAAAA==&#10;" fillcolor="#c00000" stroked="f" strokeweight="2pt"/>
                <w10:anchorlock/>
              </v:group>
            </w:pict>
          </mc:Fallback>
        </mc:AlternateContent>
      </w:r>
      <w:r w:rsidR="001A4810" w:rsidRPr="00423D5F">
        <w:tab/>
      </w:r>
      <w:r w:rsidRPr="00423D5F">
        <w:rPr>
          <w:noProof/>
          <w:lang w:eastAsia="de-CH"/>
        </w:rPr>
        <mc:AlternateContent>
          <mc:Choice Requires="wpg">
            <w:drawing>
              <wp:inline distT="0" distB="0" distL="0" distR="0" wp14:anchorId="096AF2D1" wp14:editId="66F1EB5A">
                <wp:extent cx="2267586" cy="1243974"/>
                <wp:effectExtent l="0" t="0" r="18415" b="0"/>
                <wp:docPr id="502" name="Gruppieren 502"/>
                <wp:cNvGraphicFramePr/>
                <a:graphic xmlns:a="http://schemas.openxmlformats.org/drawingml/2006/main">
                  <a:graphicData uri="http://schemas.microsoft.com/office/word/2010/wordprocessingGroup">
                    <wpg:wgp>
                      <wpg:cNvGrpSpPr/>
                      <wpg:grpSpPr>
                        <a:xfrm>
                          <a:off x="0" y="0"/>
                          <a:ext cx="2267586" cy="1243974"/>
                          <a:chOff x="0" y="0"/>
                          <a:chExt cx="2267586" cy="1418783"/>
                        </a:xfrm>
                      </wpg:grpSpPr>
                      <wpg:grpSp>
                        <wpg:cNvPr id="503" name="Gruppieren 503"/>
                        <wpg:cNvGrpSpPr/>
                        <wpg:grpSpPr>
                          <a:xfrm>
                            <a:off x="0" y="71252"/>
                            <a:ext cx="2267586" cy="1347531"/>
                            <a:chOff x="0" y="0"/>
                            <a:chExt cx="2267725" cy="1347939"/>
                          </a:xfrm>
                        </wpg:grpSpPr>
                        <wpg:grpSp>
                          <wpg:cNvPr id="504" name="Gruppieren 504"/>
                          <wpg:cNvGrpSpPr/>
                          <wpg:grpSpPr>
                            <a:xfrm>
                              <a:off x="190005" y="0"/>
                              <a:ext cx="2077720" cy="1163320"/>
                              <a:chOff x="0" y="0"/>
                              <a:chExt cx="2933369" cy="1115679"/>
                            </a:xfrm>
                          </wpg:grpSpPr>
                          <wps:wsp>
                            <wps:cNvPr id="505" name="Gerade Verbindung 505"/>
                            <wps:cNvCnPr/>
                            <wps:spPr>
                              <a:xfrm>
                                <a:off x="83127" y="0"/>
                                <a:ext cx="1686296" cy="676894"/>
                              </a:xfrm>
                              <a:prstGeom prst="line">
                                <a:avLst/>
                              </a:prstGeom>
                              <a:ln w="12700"/>
                            </wps:spPr>
                            <wps:style>
                              <a:lnRef idx="1">
                                <a:schemeClr val="accent2"/>
                              </a:lnRef>
                              <a:fillRef idx="0">
                                <a:schemeClr val="accent2"/>
                              </a:fillRef>
                              <a:effectRef idx="0">
                                <a:schemeClr val="accent2"/>
                              </a:effectRef>
                              <a:fontRef idx="minor">
                                <a:schemeClr val="tx1"/>
                              </a:fontRef>
                            </wps:style>
                            <wps:bodyPr/>
                          </wps:wsp>
                          <wps:wsp>
                            <wps:cNvPr id="506" name="Gerade Verbindung 506"/>
                            <wps:cNvCnPr/>
                            <wps:spPr>
                              <a:xfrm flipV="1">
                                <a:off x="0" y="890650"/>
                                <a:ext cx="1531620" cy="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507" name="Gerade Verbindung 507"/>
                            <wps:cNvCnPr/>
                            <wps:spPr>
                              <a:xfrm flipV="1">
                                <a:off x="1531811" y="890612"/>
                                <a:ext cx="1401558" cy="641"/>
                              </a:xfrm>
                              <a:prstGeom prst="line">
                                <a:avLst/>
                              </a:prstGeom>
                              <a:ln w="12700">
                                <a:solidFill>
                                  <a:srgbClr val="00B050"/>
                                </a:solidFill>
                                <a:prstDash val="dashDot"/>
                              </a:ln>
                            </wps:spPr>
                            <wps:style>
                              <a:lnRef idx="1">
                                <a:schemeClr val="accent1"/>
                              </a:lnRef>
                              <a:fillRef idx="0">
                                <a:schemeClr val="accent1"/>
                              </a:fillRef>
                              <a:effectRef idx="0">
                                <a:schemeClr val="accent1"/>
                              </a:effectRef>
                              <a:fontRef idx="minor">
                                <a:schemeClr val="tx1"/>
                              </a:fontRef>
                            </wps:style>
                            <wps:bodyPr/>
                          </wps:wsp>
                          <wps:wsp>
                            <wps:cNvPr id="508" name="Gerade Verbindung 508"/>
                            <wps:cNvCnPr/>
                            <wps:spPr>
                              <a:xfrm>
                                <a:off x="1769423" y="676894"/>
                                <a:ext cx="1080135" cy="438785"/>
                              </a:xfrm>
                              <a:prstGeom prst="line">
                                <a:avLst/>
                              </a:prstGeom>
                              <a:ln w="12700">
                                <a:prstDash val="dashDot"/>
                              </a:ln>
                            </wps:spPr>
                            <wps:style>
                              <a:lnRef idx="1">
                                <a:schemeClr val="accent2"/>
                              </a:lnRef>
                              <a:fillRef idx="0">
                                <a:schemeClr val="accent2"/>
                              </a:fillRef>
                              <a:effectRef idx="0">
                                <a:schemeClr val="accent2"/>
                              </a:effectRef>
                              <a:fontRef idx="minor">
                                <a:schemeClr val="tx1"/>
                              </a:fontRef>
                            </wps:style>
                            <wps:bodyPr/>
                          </wps:wsp>
                        </wpg:grpSp>
                        <wps:wsp>
                          <wps:cNvPr id="509" name="Textfeld 2"/>
                          <wps:cNvSpPr txBox="1">
                            <a:spLocks noChangeArrowheads="1"/>
                          </wps:cNvSpPr>
                          <wps:spPr bwMode="auto">
                            <a:xfrm>
                              <a:off x="0" y="1052755"/>
                              <a:ext cx="2267281" cy="295184"/>
                            </a:xfrm>
                            <a:prstGeom prst="rect">
                              <a:avLst/>
                            </a:prstGeom>
                            <a:noFill/>
                            <a:ln w="9525">
                              <a:noFill/>
                              <a:miter lim="800000"/>
                              <a:headEnd/>
                              <a:tailEnd/>
                            </a:ln>
                          </wps:spPr>
                          <wps:txbx>
                            <w:txbxContent>
                              <w:p w14:paraId="30CD5161" w14:textId="77777777" w:rsidR="004219EC" w:rsidRPr="001A4810" w:rsidRDefault="004219EC" w:rsidP="00C0772F">
                                <w:pPr>
                                  <w:pStyle w:val="NoSpacing"/>
                                </w:pPr>
                                <w:r w:rsidRPr="001A4810">
                                  <w:t>Schnittpunkt wird nicht beachtet</w:t>
                                </w:r>
                              </w:p>
                            </w:txbxContent>
                          </wps:txbx>
                          <wps:bodyPr rot="0" vert="horz" wrap="square" lIns="91440" tIns="45720" rIns="91440" bIns="45720" anchor="t" anchorCtr="0">
                            <a:noAutofit/>
                          </wps:bodyPr>
                        </wps:wsp>
                      </wpg:grpSp>
                      <wps:wsp>
                        <wps:cNvPr id="510" name="Ellipse 510"/>
                        <wps:cNvSpPr/>
                        <wps:spPr>
                          <a:xfrm>
                            <a:off x="118753" y="950026"/>
                            <a:ext cx="111125" cy="11112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 name="Ellipse 511"/>
                        <wps:cNvSpPr/>
                        <wps:spPr>
                          <a:xfrm>
                            <a:off x="1187532" y="950026"/>
                            <a:ext cx="111125" cy="11112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Ellipse 417"/>
                        <wps:cNvSpPr/>
                        <wps:spPr>
                          <a:xfrm>
                            <a:off x="1377537" y="724395"/>
                            <a:ext cx="111125" cy="111125"/>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Ellipse 418"/>
                        <wps:cNvSpPr/>
                        <wps:spPr>
                          <a:xfrm>
                            <a:off x="190005" y="0"/>
                            <a:ext cx="111125" cy="111125"/>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 name="Ellipse 419"/>
                        <wps:cNvSpPr/>
                        <wps:spPr>
                          <a:xfrm>
                            <a:off x="1781298" y="950026"/>
                            <a:ext cx="111125" cy="111125"/>
                          </a:xfrm>
                          <a:prstGeom prst="ellipse">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uppieren 502" o:spid="_x0000_s1160" style="width:178.55pt;height:97.95pt;mso-position-horizontal-relative:char;mso-position-vertical-relative:line" coordsize="22675,14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">
                <v:group id="Gruppieren 503" o:spid="_x0000_s1161" style="position:absolute;top:712;width:22675;height:13475" coordsize="22677,13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moMsYAAADcAAAADwAAAGRycy9kb3ducmV2LnhtbESPQWvCQBSE74X+h+UV&#10;vDWbKBZJXUMQKx6kUCNIb4/sMwlm34bsNon/3i0Uehxm5htmnU2mFQP1rrGsIIliEMSl1Q1XCs7F&#10;x+sKhPPIGlvLpOBODrLN89MaU21H/qLh5CsRIOxSVFB736VSurImgy6yHXHwrrY36IPsK6l7HAPc&#10;tHIex2/SYMNhocaOtjWVt9OPUbAfccwXyW443q7b+3ex/LwcE1Jq9jLl7yA8Tf4//Nc+aAXLeAG/&#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gmagyxgAAANwA&#10;AAAPAAAAAAAAAAAAAAAAAKoCAABkcnMvZG93bnJldi54bWxQSwUGAAAAAAQABAD6AAAAnQMAAAAA&#10;">
                  <v:group id="Gruppieren 504" o:spid="_x0000_s1162" style="position:absolute;left:1900;width:20777;height:11633" coordsize="29333,11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AwRsYAAADcAAAADwAAAGRycy9kb3ducmV2LnhtbESPT2vCQBTE74V+h+UV&#10;ejObtFokZhWRtvQQBLUg3h7ZZxLMvg3Zbf58e7dQ6HGYmd8w2WY0jeipc7VlBUkUgyAurK65VPB9&#10;+pgtQTiPrLGxTAomcrBZPz5kmGo78IH6oy9FgLBLUUHlfZtK6YqKDLrItsTBu9rOoA+yK6XucAhw&#10;08iXOH6TBmsOCxW2tKuouB1/jILPAYfta/Le57frbrqcFvtznpBSz0/jdgXC0+j/w3/tL61gEc/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cDBGxgAAANwA&#10;AAAPAAAAAAAAAAAAAAAAAKoCAABkcnMvZG93bnJldi54bWxQSwUGAAAAAAQABAD6AAAAnQMAAAAA&#10;">
                    <v:line id="Gerade Verbindung 505" o:spid="_x0000_s1163" style="position:absolute;visibility:visible;mso-wrap-style:square" from="831,0" to="17694,6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8tz8cAAADcAAAADwAAAGRycy9kb3ducmV2LnhtbESPQWvCQBSE74L/YXlCL1I3CtEQsxEV&#10;SltKD8YKHh/ZZxLMvg3Zrab99d1CocdhZr5hss1gWnGj3jWWFcxnEQji0uqGKwUfx6fHBITzyBpb&#10;y6Tgixxs8vEow1TbOx/oVvhKBAi7FBXU3neplK6syaCb2Y44eBfbG/RB9pXUPd4D3LRyEUVLabDh&#10;sFBjR/uaymvxaRScDslid/2O7dt8eV6906udFs9npR4mw3YNwtPg/8N/7RetII5i+D0TjoD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y3PxwAAANwAAAAPAAAAAAAA&#10;AAAAAAAAAKECAABkcnMvZG93bnJldi54bWxQSwUGAAAAAAQABAD5AAAAlQMAAAAA&#10;" strokecolor="#cc4933 [3045]" strokeweight="1pt"/>
                    <v:line id="Gerade Verbindung 506" o:spid="_x0000_s1164" style="position:absolute;flip:y;visibility:visible;mso-wrap-style:square" from="0,8906" to="15316,8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pI9MQAAADcAAAADwAAAGRycy9kb3ducmV2LnhtbESPT4vCMBTE7wt+h/AEb2uqYFm6RhFF&#10;9LLiv70/mmdTbF5KE2vXT28EYY/DzPyGmc47W4mWGl86VjAaJiCIc6dLLhScT+vPLxA+IGusHJOC&#10;P/Iwn/U+pphpd+cDtcdQiAhhn6ECE0KdSelzQxb90NXE0bu4xmKIsimkbvAe4baS4yRJpcWS44LB&#10;mpaG8uvxZhXsD/ll8fhdpbvubK6nn3Z0227WSg363eIbRKAu/Iff7a1WMElSeJ2JR0DO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ikj0xAAAANwAAAAPAAAAAAAAAAAA&#10;AAAAAKECAABkcnMvZG93bnJldi54bWxQSwUGAAAAAAQABAD5AAAAkgMAAAAA&#10;" strokecolor="#00b050" strokeweight="1pt"/>
                    <v:line id="Gerade Verbindung 507" o:spid="_x0000_s1165" style="position:absolute;flip:y;visibility:visible;mso-wrap-style:square" from="15318,8906" to="29333,8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5Ng8MAAADcAAAADwAAAGRycy9kb3ducmV2LnhtbESPQWvCQBSE70L/w/IEb7qxYCqpq6gQ&#10;ED01KT0/sq/ZYPbtkl01/fddodDjMDPfMJvdaHtxpyF0jhUsFxkI4sbpjlsFn3U5X4MIEVlj75gU&#10;/FCA3fZlssFCuwd/0L2KrUgQDgUqMDH6QsrQGLIYFs4TJ+/bDRZjkkMr9YCPBLe9fM2yXFrsOC0Y&#10;9HQ01Fyrm1XQeSzX5pxfvoyuyvxcH46lPyg1m477dxCRxvgf/muftIJV9gbPM+kIyO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YPDAAAA3AAAAA8AAAAAAAAAAAAA&#10;AAAAoQIAAGRycy9kb3ducmV2LnhtbFBLBQYAAAAABAAEAPkAAACRAwAAAAA=&#10;" strokecolor="#00b050" strokeweight="1pt">
                      <v:stroke dashstyle="dashDot"/>
                    </v:line>
                    <v:line id="Gerade Verbindung 508" o:spid="_x0000_s1166" style="position:absolute;visibility:visible;mso-wrap-style:square" from="17694,6768" to="28495,11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CZhMIAAADcAAAADwAAAGRycy9kb3ducmV2LnhtbERPzWoCMRC+F/oOYQq9lJptaYuuRilC&#10;UYsH/x5g3Iybxc1kSaa6fXtzKPT48f1PZr1v1YViagIbeBkUoIirYBuuDRz2X89DUEmQLbaBycAv&#10;JZhN7+8mWNpw5S1ddlKrHMKpRANOpCu1TpUjj2kQOuLMnUL0KBnGWtuI1xzuW/1aFB/aY8O5wWFH&#10;c0fVeffjDbyJe5JRHG6XLc3Xi8Pxe7HaoDGPD/3nGJRQL//iP/fSGngv8tp8Jh8BPb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vCZhMIAAADcAAAADwAAAAAAAAAAAAAA&#10;AAChAgAAZHJzL2Rvd25yZXYueG1sUEsFBgAAAAAEAAQA+QAAAJADAAAAAA==&#10;" strokecolor="#cc4933 [3045]" strokeweight="1pt">
                      <v:stroke dashstyle="dashDot"/>
                    </v:line>
                  </v:group>
                  <v:shape id="_x0000_s1167" type="#_x0000_t202" style="position:absolute;top:10527;width:2267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UaZMIA&#10;AADcAAAADwAAAGRycy9kb3ducmV2LnhtbESPQYvCMBSE74L/ITzBmybKKmvXKKIseFJ0dwVvj+bZ&#10;lm1eShNt/fdGEDwOM/MNM1+2thQ3qn3hWMNoqEAQp84UnGn4/fkefILwAdlg6Zg03MnDctHtzDEx&#10;ruED3Y4hExHCPkENeQhVIqVPc7Loh64ijt7F1RZDlHUmTY1NhNtSjpWaSosFx4UcK1rnlP4fr1bD&#10;3+5yPn2ofbaxk6pxrZJsZ1Lrfq9dfYEI1IZ3+NXeGg0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5RpkwgAAANwAAAAPAAAAAAAAAAAAAAAAAJgCAABkcnMvZG93&#10;bnJldi54bWxQSwUGAAAAAAQABAD1AAAAhwMAAAAA&#10;" filled="f" stroked="f">
                    <v:textbox>
                      <w:txbxContent>
                        <w:p w14:paraId="30CD5161" w14:textId="77777777" w:rsidR="004219EC" w:rsidRPr="001A4810" w:rsidRDefault="004219EC" w:rsidP="00C0772F">
                          <w:pPr>
                            <w:pStyle w:val="NoSpacing"/>
                          </w:pPr>
                          <w:r w:rsidRPr="001A4810">
                            <w:t>Schnittpunkt wird nicht beachtet</w:t>
                          </w:r>
                        </w:p>
                      </w:txbxContent>
                    </v:textbox>
                  </v:shape>
                </v:group>
                <v:oval id="Ellipse 510" o:spid="_x0000_s1168" style="position:absolute;left:1187;top:9500;width:1111;height:11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qyIMMA&#10;AADcAAAADwAAAGRycy9kb3ducmV2LnhtbERPz2vCMBS+D/wfwhO8zdTJxqxGEWHo2GWrRfD2bJ5t&#10;sXkpTWzjf78cBjt+fL9Xm2Aa0VPnassKZtMEBHFhdc2lgvz48fwOwnlkjY1lUvAgB5v16GmFqbYD&#10;/1Cf+VLEEHYpKqi8b1MpXVGRQTe1LXHkrrYz6CPsSqk7HGK4aeRLkrxJgzXHhgpb2lVU3LK7URAu&#10;589+MR++9o/9pafwnZ9PWa7UZBy2SxCegv8X/7kPWsHrLM6PZ+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qyIMMAAADcAAAADwAAAAAAAAAAAAAAAACYAgAAZHJzL2Rv&#10;d25yZXYueG1sUEsFBgAAAAAEAAQA9QAAAIgDAAAAAA==&#10;" fillcolor="#00b050" stroked="f" strokeweight="2pt"/>
                <v:oval id="Ellipse 511" o:spid="_x0000_s1169" style="position:absolute;left:11875;top:9500;width:1111;height:11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YXu8YA&#10;AADcAAAADwAAAGRycy9kb3ducmV2LnhtbESPQWvCQBSE74X+h+UVvOkmLRYbXaUUii291BgK3p7Z&#10;ZxKafRuya7L+e7cg9DjMzDfMahNMKwbqXWNZQTpLQBCXVjdcKSj279MFCOeRNbaWScGFHGzW93cr&#10;zLQdeUdD7isRIewyVFB732VSurImg25mO+LonWxv0EfZV1L3OEa4aeVjkjxLgw3HhRo7equp/M3P&#10;RkE4Hj6Hl6fxa3vZHgcK38XhJy+UmjyE1yUIT8H/h2/tD61gnqbwdyYeAb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YXu8YAAADcAAAADwAAAAAAAAAAAAAAAACYAgAAZHJz&#10;L2Rvd25yZXYueG1sUEsFBgAAAAAEAAQA9QAAAIsDAAAAAA==&#10;" fillcolor="#00b050" stroked="f" strokeweight="2pt"/>
                <v:oval id="Ellipse 417" o:spid="_x0000_s1170" style="position:absolute;left:13775;top:7243;width:1111;height:11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RdsUA&#10;AADcAAAADwAAAGRycy9kb3ducmV2LnhtbESPQWvCQBSE74L/YXmFXkQ3SrE2dRVRSnMSjHrw9sg+&#10;k9Ds2zW71fTfu4LQ4zAz3zDzZWcacaXW15YVjEcJCOLC6ppLBYf913AGwgdkjY1lUvBHHpaLfm+O&#10;qbY33tE1D6WIEPYpKqhCcKmUvqjIoB9ZRxy9s20NhijbUuoWbxFuGjlJkqk0WHNcqNDRuqLiJ/81&#10;Cj5O37vzYOuzywbNYUudO2VHp9TrS7f6BBGoC//hZzvTCt7G7/A4E4+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5ZF2xQAAANwAAAAPAAAAAAAAAAAAAAAAAJgCAABkcnMv&#10;ZG93bnJldi54bWxQSwUGAAAAAAQABAD1AAAAigMAAAAA&#10;" fillcolor="#cf543f [3205]" stroked="f" strokeweight="2pt"/>
                <v:oval id="Ellipse 418" o:spid="_x0000_s1171" style="position:absolute;left:1900;width:1111;height:11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oFBMIA&#10;AADcAAAADwAAAGRycy9kb3ducmV2LnhtbERPz2vCMBS+C/sfwhN2EU0rQ7ZqLGMi60nQdYfeHs2z&#10;LTYvWRO1+++Xw8Djx/d7k4+mFzcafGdZQbpIQBDXVnfcKCi/9vNXED4ga+wtk4Jf8pBvnyYbzLS9&#10;85Fup9CIGMI+QwVtCC6T0tctGfQL64gjd7aDwRDh0Eg94D2Gm14uk2QlDXYcG1p09NFSfTldjYK3&#10;6vN4nh188bNDUx5odFXx7ZR6no7vaxCBxvAQ/7sLreAljWvjmXgE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egUEwgAAANwAAAAPAAAAAAAAAAAAAAAAAJgCAABkcnMvZG93&#10;bnJldi54bWxQSwUGAAAAAAQABAD1AAAAhwMAAAAA&#10;" fillcolor="#cf543f [3205]" stroked="f" strokeweight="2pt"/>
                <v:oval id="Ellipse 419" o:spid="_x0000_s1172" style="position:absolute;left:17812;top:9500;width:1112;height:11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e5vsQA&#10;AADcAAAADwAAAGRycy9kb3ducmV2LnhtbESPT2vCQBTE74LfYXlCb7rRFm1SV9FCoVf/kHp8zT6T&#10;YPZtzG5i+u27guBxmJnfMMt1byrRUeNKywqmkwgEcWZ1ybmC4+Fr/A7CeWSNlWVS8EcO1qvhYImJ&#10;tjfeUbf3uQgQdgkqKLyvEyldVpBBN7E1cfDOtjHog2xyqRu8Bbip5CyK5tJgyWGhwJo+C8ou+9Yo&#10;cJfT9jpfnF47/Il/03Yj4zbtlHoZ9ZsPEJ56/ww/2t9awds0hvuZcAT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Hub7EAAAA3AAAAA8AAAAAAAAAAAAAAAAAmAIAAGRycy9k&#10;b3ducmV2LnhtbFBLBQYAAAAABAAEAPUAAACJAwAAAAA=&#10;" fillcolor="#0070c0" stroked="f" strokeweight="2pt"/>
                <w10:anchorlock/>
              </v:group>
            </w:pict>
          </mc:Fallback>
        </mc:AlternateContent>
      </w:r>
    </w:p>
    <w:p w14:paraId="3B22C7E5" w14:textId="77777777" w:rsidR="00725359" w:rsidRPr="00423D5F" w:rsidRDefault="00725359" w:rsidP="00C0772F"/>
    <w:p w14:paraId="405B6612" w14:textId="77777777" w:rsidR="00725359" w:rsidRPr="00423D5F" w:rsidRDefault="00725359" w:rsidP="00C0772F">
      <w:pPr>
        <w:pStyle w:val="Heading4"/>
      </w:pPr>
      <w:r w:rsidRPr="00423D5F">
        <w:t>Berechnung der Anweisungen für das Fussgänger-Routing</w:t>
      </w:r>
    </w:p>
    <w:p w14:paraId="20BBA92A" w14:textId="77777777" w:rsidR="00F86D60" w:rsidRPr="00423D5F" w:rsidRDefault="00F86D60" w:rsidP="00C0772F">
      <w:r w:rsidRPr="00423D5F">
        <w:t xml:space="preserve">Anhand der Koordinaten, welche der Routingdienst zurück gibt werden die Nodes und Ways der Route bestimmt. Die Nodes werden mit dem in Kapitel 1.6.3.2 beschriebenen Verfahren zum Finden der nächstgelegenen Nodes gesucht. Anschliessend </w:t>
      </w:r>
      <w:r w:rsidR="008407D1" w:rsidRPr="00423D5F">
        <w:t xml:space="preserve">werden den gefundenen Nodes die richtigen Ways zugewiesen. Dabei </w:t>
      </w:r>
      <w:r w:rsidRPr="00423D5F">
        <w:t>wird</w:t>
      </w:r>
      <w:r w:rsidR="008407D1" w:rsidRPr="00423D5F">
        <w:t xml:space="preserve"> zuerst</w:t>
      </w:r>
      <w:r w:rsidRPr="00423D5F">
        <w:t xml:space="preserve"> geprüft ob der erste Node einer Route derselbe ist wie der </w:t>
      </w:r>
      <w:r w:rsidR="00CF5A3A" w:rsidRPr="00423D5F">
        <w:t>Z</w:t>
      </w:r>
      <w:r w:rsidRPr="00423D5F">
        <w:t xml:space="preserve">weite, dies kann auftreten, falls man auf einer Strasse startet und der Routingdienst liefert als erste Routing-Koordinate den nächsten Node auf dieser Strasse. Dann wird für den ersten Routenabschnitt der in der Standortausgabe lokalisierte Way </w:t>
      </w:r>
      <w:r w:rsidR="00CF5A3A" w:rsidRPr="00423D5F">
        <w:t xml:space="preserve">anhand der Bestimmung des nächstgelegenen Strassensegments </w:t>
      </w:r>
      <w:r w:rsidRPr="00423D5F">
        <w:t xml:space="preserve">genommen. Für den Fall dass die Nodes verschieden sind, </w:t>
      </w:r>
      <w:r w:rsidR="00B46DEE" w:rsidRPr="00423D5F">
        <w:t xml:space="preserve">wird verglichen, welchen Way der nächste und der aktuelle Node gemeinsam haben. Dies ist dann der Way für diesen Routenabschnitt. Sollte </w:t>
      </w:r>
      <w:r w:rsidR="00CF5A3A" w:rsidRPr="00423D5F">
        <w:t>eine Koord</w:t>
      </w:r>
      <w:r w:rsidR="00CF5A3A" w:rsidRPr="00423D5F">
        <w:t>i</w:t>
      </w:r>
      <w:r w:rsidR="00CF5A3A" w:rsidRPr="00423D5F">
        <w:t>nate keinen genug nahen Node haben (Distanz grösser als 15m) so wird di</w:t>
      </w:r>
      <w:r w:rsidR="00CF5A3A" w:rsidRPr="00423D5F">
        <w:t>e</w:t>
      </w:r>
      <w:r w:rsidR="00CF5A3A" w:rsidRPr="00423D5F">
        <w:t>ser Routenabschnitt keinen Way zugewiesen erhalten.</w:t>
      </w:r>
    </w:p>
    <w:p w14:paraId="5A557B42" w14:textId="77777777" w:rsidR="00CF5A3A" w:rsidRPr="00423D5F" w:rsidRDefault="00CF5A3A" w:rsidP="00C0772F">
      <w:r w:rsidRPr="00423D5F">
        <w:t xml:space="preserve">Anhand der so gewonnen Ways für die einzelnen Abschnitte wird die Route mit Zusatzinformationen zu maximaler Geschwindigkeit, Bodenbelag und falls gegeben dem Attribut Treppe, Brücke, Fussweg oder Tunnel erweitert. </w:t>
      </w:r>
    </w:p>
    <w:p w14:paraId="1C668C5D" w14:textId="77777777" w:rsidR="00CF5A3A" w:rsidRPr="00423D5F" w:rsidRDefault="00CF5A3A" w:rsidP="00C0772F">
      <w:r w:rsidRPr="00423D5F">
        <w:t xml:space="preserve">Für die Routenanweisungen an sich werden nicht zwingend Ways benötigt. Die Orientierungspunkte werden im Bereich zwischen jeweils zwei Koordinaten in die linke und rechte Strassenseite eingeordnet. Die allererste Routinganweisung wird anhand des Kompasswerts des Smartphones generiert. Die Anweisungen zur Richtungsänderung werden anhand des </w:t>
      </w:r>
      <w:r w:rsidR="001F23C6" w:rsidRPr="00423D5F">
        <w:t>Winkels</w:t>
      </w:r>
      <w:r w:rsidRPr="00423D5F">
        <w:t xml:space="preserve"> zum nächsten und übernächsten Nodes berechnet.</w:t>
      </w:r>
      <w:r w:rsidR="002C528E" w:rsidRPr="00423D5F">
        <w:t xml:space="preserve"> In Abbildung X ersichtlich ist, dass der Winkel zwischen der Kompassrichtung</w:t>
      </w:r>
      <w:r w:rsidR="00977AFF" w:rsidRPr="00423D5F">
        <w:t xml:space="preserve"> (gelber Pfeil in Abbildung 23)</w:t>
      </w:r>
      <w:r w:rsidR="002C528E" w:rsidRPr="00423D5F">
        <w:t xml:space="preserve"> beim Startpunkt und dem ersten Node etwas grösser als 90° ist. Er erhält daher die Anweisung: „rechts abbiegen“. Da der Winkel vom </w:t>
      </w:r>
      <w:r w:rsidR="002C528E" w:rsidRPr="00423D5F">
        <w:lastRenderedPageBreak/>
        <w:t xml:space="preserve">ersten zum zweiten Node praktisch gleich ist, lautet die nächste Anweisung: „dann geradeaus weiterlaufen“. Als Distanzangabe </w:t>
      </w:r>
      <w:r w:rsidR="00F520D5" w:rsidRPr="00423D5F">
        <w:t>wird der Abstand</w:t>
      </w:r>
      <w:r w:rsidR="002C528E" w:rsidRPr="00423D5F">
        <w:t xml:space="preserve"> zwischen den Koordinaten</w:t>
      </w:r>
      <w:r w:rsidR="00F520D5" w:rsidRPr="00423D5F">
        <w:t xml:space="preserve"> berechnet</w:t>
      </w:r>
      <w:r w:rsidR="002C528E" w:rsidRPr="00423D5F">
        <w:t>.</w:t>
      </w:r>
      <w:r w:rsidR="00F520D5" w:rsidRPr="00423D5F">
        <w:t xml:space="preserve"> Für die Angabe der Orientierungspunkte in den Routenabschnitten wird das Verfahren aus Kapitel 1.6.3.6 verwendet.</w:t>
      </w:r>
      <w:r w:rsidR="00004F4A" w:rsidRPr="00423D5F">
        <w:t xml:space="preserve"> Würde die die Route bei Node 2 weiter geradeaus gehen,</w:t>
      </w:r>
      <w:r w:rsidR="00D51C7F" w:rsidRPr="00423D5F">
        <w:t xml:space="preserve"> so würden die</w:t>
      </w:r>
      <w:r w:rsidR="00137D0A" w:rsidRPr="00423D5F">
        <w:t>se</w:t>
      </w:r>
      <w:r w:rsidR="00D51C7F" w:rsidRPr="00423D5F">
        <w:t xml:space="preserve"> zwei Anweisu</w:t>
      </w:r>
      <w:r w:rsidR="00D51C7F" w:rsidRPr="00423D5F">
        <w:t>n</w:t>
      </w:r>
      <w:r w:rsidR="00D51C7F" w:rsidRPr="00423D5F">
        <w:t>gen</w:t>
      </w:r>
      <w:r w:rsidR="00004F4A" w:rsidRPr="00423D5F">
        <w:t xml:space="preserve"> zusammengefasst werden.</w:t>
      </w:r>
      <w:r w:rsidR="00D51C7F" w:rsidRPr="00423D5F">
        <w:t xml:space="preserve"> Die Orientierungspunkte werden in so einem Fall ebenfalls zusammengefügt und die Distanzen neu berechnet.</w:t>
      </w:r>
      <w:r w:rsidR="00004F4A" w:rsidRPr="00423D5F">
        <w:t xml:space="preserve"> Dies</w:t>
      </w:r>
      <w:r w:rsidR="00D51C7F" w:rsidRPr="00423D5F">
        <w:t xml:space="preserve"> geschieht</w:t>
      </w:r>
      <w:r w:rsidR="00004F4A" w:rsidRPr="00423D5F">
        <w:t xml:space="preserve"> jedoch nur unter der Voraussetzung, dass es sich immer noch um denselben Way handelt. Ansonsten könnten die Zusatzinformationen verl</w:t>
      </w:r>
      <w:r w:rsidR="00004F4A" w:rsidRPr="00423D5F">
        <w:t>o</w:t>
      </w:r>
      <w:r w:rsidR="00004F4A" w:rsidRPr="00423D5F">
        <w:t>ren gehen.</w:t>
      </w:r>
    </w:p>
    <w:p w14:paraId="25238927" w14:textId="067A40CB" w:rsidR="00F520D5" w:rsidRPr="00423D5F" w:rsidRDefault="00F520D5" w:rsidP="00C0772F">
      <w:r w:rsidRPr="00423D5F">
        <w:rPr>
          <w:noProof/>
          <w:lang w:eastAsia="de-CH"/>
        </w:rPr>
        <mc:AlternateContent>
          <mc:Choice Requires="wps">
            <w:drawing>
              <wp:anchor distT="0" distB="0" distL="114300" distR="114300" simplePos="0" relativeHeight="251706368" behindDoc="0" locked="0" layoutInCell="1" allowOverlap="1" wp14:anchorId="51F3890C" wp14:editId="6CF3EBEC">
                <wp:simplePos x="0" y="0"/>
                <wp:positionH relativeFrom="column">
                  <wp:posOffset>1666063</wp:posOffset>
                </wp:positionH>
                <wp:positionV relativeFrom="paragraph">
                  <wp:posOffset>628100</wp:posOffset>
                </wp:positionV>
                <wp:extent cx="663575" cy="185420"/>
                <wp:effectExtent l="0" t="0" r="3175" b="4445"/>
                <wp:wrapNone/>
                <wp:docPr id="401" name="Text Box 625"/>
                <wp:cNvGraphicFramePr/>
                <a:graphic xmlns:a="http://schemas.openxmlformats.org/drawingml/2006/main">
                  <a:graphicData uri="http://schemas.microsoft.com/office/word/2010/wordprocessingShape">
                    <wps:wsp>
                      <wps:cNvSpPr txBox="1"/>
                      <wps:spPr>
                        <a:xfrm>
                          <a:off x="0" y="0"/>
                          <a:ext cx="663575" cy="185420"/>
                        </a:xfrm>
                        <a:prstGeom prst="rect">
                          <a:avLst/>
                        </a:prstGeom>
                        <a:noFill/>
                        <a:ln w="6350">
                          <a:noFill/>
                        </a:ln>
                        <a:effectLst/>
                      </wps:spPr>
                      <wps:txbx>
                        <w:txbxContent>
                          <w:p w14:paraId="46EA5D05" w14:textId="77777777" w:rsidR="004219EC" w:rsidRDefault="004219EC" w:rsidP="00C0772F">
                            <w:r>
                              <w:t>Node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5" o:spid="_x0000_s1173" type="#_x0000_t202" style="position:absolute;left:0;text-align:left;margin-left:131.2pt;margin-top:49.45pt;width:52.25pt;height:14.6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" filled="f" stroked="f" strokeweight=".5pt">
                <v:textbox style="mso-fit-shape-to-text:t" inset="0,0,0,0">
                  <w:txbxContent>
                    <w:p w14:paraId="46EA5D05" w14:textId="77777777" w:rsidR="004219EC" w:rsidRDefault="004219EC" w:rsidP="00C0772F">
                      <w:r>
                        <w:t>Node 1</w:t>
                      </w:r>
                    </w:p>
                  </w:txbxContent>
                </v:textbox>
              </v:shape>
            </w:pict>
          </mc:Fallback>
        </mc:AlternateContent>
      </w:r>
      <w:r w:rsidR="002C528E" w:rsidRPr="00423D5F">
        <w:rPr>
          <w:noProof/>
          <w:lang w:eastAsia="de-CH"/>
        </w:rPr>
        <mc:AlternateContent>
          <mc:Choice Requires="wpg">
            <w:drawing>
              <wp:inline distT="0" distB="0" distL="0" distR="0" wp14:anchorId="7752361A" wp14:editId="27F279AF">
                <wp:extent cx="4499610" cy="2049145"/>
                <wp:effectExtent l="0" t="38100" r="15240" b="8255"/>
                <wp:docPr id="402" name="Gruppieren 402"/>
                <wp:cNvGraphicFramePr/>
                <a:graphic xmlns:a="http://schemas.openxmlformats.org/drawingml/2006/main">
                  <a:graphicData uri="http://schemas.microsoft.com/office/word/2010/wordprocessingGroup">
                    <wpg:wgp>
                      <wpg:cNvGrpSpPr/>
                      <wpg:grpSpPr>
                        <a:xfrm>
                          <a:off x="0" y="0"/>
                          <a:ext cx="4499610" cy="2049145"/>
                          <a:chOff x="0" y="0"/>
                          <a:chExt cx="4499610" cy="2049145"/>
                        </a:xfrm>
                      </wpg:grpSpPr>
                      <wpg:grpSp>
                        <wpg:cNvPr id="403" name="Gruppieren 403"/>
                        <wpg:cNvGrpSpPr/>
                        <wpg:grpSpPr>
                          <a:xfrm>
                            <a:off x="3072810" y="967562"/>
                            <a:ext cx="1041400" cy="506095"/>
                            <a:chOff x="0" y="0"/>
                            <a:chExt cx="1041814" cy="506401"/>
                          </a:xfrm>
                        </wpg:grpSpPr>
                        <wps:wsp>
                          <wps:cNvPr id="404" name="Straight Arrow Connector 628"/>
                          <wps:cNvCnPr/>
                          <wps:spPr>
                            <a:xfrm flipV="1">
                              <a:off x="170121" y="350874"/>
                              <a:ext cx="871693" cy="155527"/>
                            </a:xfrm>
                            <a:prstGeom prst="straightConnector1">
                              <a:avLst/>
                            </a:prstGeom>
                            <a:noFill/>
                            <a:ln w="25400" cap="flat" cmpd="sng" algn="ctr">
                              <a:solidFill>
                                <a:sysClr val="windowText" lastClr="000000"/>
                              </a:solidFill>
                              <a:prstDash val="solid"/>
                              <a:tailEnd type="arrow"/>
                            </a:ln>
                            <a:effectLst/>
                          </wps:spPr>
                          <wps:bodyPr/>
                        </wps:wsp>
                        <wps:wsp>
                          <wps:cNvPr id="405" name="Flowchart: Or 319"/>
                          <wps:cNvSpPr/>
                          <wps:spPr>
                            <a:xfrm>
                              <a:off x="0" y="0"/>
                              <a:ext cx="180968" cy="163780"/>
                            </a:xfrm>
                            <a:prstGeom prst="flowChartOr">
                              <a:avLst/>
                            </a:prstGeom>
                            <a:grpFill/>
                            <a:ln w="25400" cap="flat" cmpd="sng" algn="ctr">
                              <a:solidFill>
                                <a:srgbClr val="93A299">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6" name="Gruppieren 406"/>
                        <wpg:cNvGrpSpPr/>
                        <wpg:grpSpPr>
                          <a:xfrm>
                            <a:off x="0" y="0"/>
                            <a:ext cx="4499610" cy="2049145"/>
                            <a:chOff x="0" y="0"/>
                            <a:chExt cx="4499876" cy="2049263"/>
                          </a:xfrm>
                        </wpg:grpSpPr>
                        <wpg:grpSp>
                          <wpg:cNvPr id="407" name="Gruppieren 407"/>
                          <wpg:cNvGrpSpPr/>
                          <wpg:grpSpPr>
                            <a:xfrm>
                              <a:off x="0" y="0"/>
                              <a:ext cx="1158875" cy="1041400"/>
                              <a:chOff x="0" y="0"/>
                              <a:chExt cx="1158875" cy="1041400"/>
                            </a:xfrm>
                          </wpg:grpSpPr>
                          <wpg:grpSp>
                            <wpg:cNvPr id="408" name="Gruppieren 408"/>
                            <wpg:cNvGrpSpPr/>
                            <wpg:grpSpPr>
                              <a:xfrm>
                                <a:off x="0" y="0"/>
                                <a:ext cx="1158875" cy="1041400"/>
                                <a:chOff x="0" y="0"/>
                                <a:chExt cx="1158950" cy="1041666"/>
                              </a:xfrm>
                            </wpg:grpSpPr>
                            <wps:wsp>
                              <wps:cNvPr id="409" name="Gerader Verbinder 409"/>
                              <wps:cNvCnPr/>
                              <wps:spPr>
                                <a:xfrm flipV="1">
                                  <a:off x="265814" y="116958"/>
                                  <a:ext cx="681" cy="924708"/>
                                </a:xfrm>
                                <a:prstGeom prst="line">
                                  <a:avLst/>
                                </a:prstGeom>
                                <a:ln>
                                  <a:headEnd type="none" w="med" len="med"/>
                                  <a:tailEnd type="arrow" w="med" len="med"/>
                                </a:ln>
                              </wps:spPr>
                              <wps:style>
                                <a:lnRef idx="3">
                                  <a:schemeClr val="accent5"/>
                                </a:lnRef>
                                <a:fillRef idx="0">
                                  <a:schemeClr val="accent5"/>
                                </a:fillRef>
                                <a:effectRef idx="2">
                                  <a:schemeClr val="accent5"/>
                                </a:effectRef>
                                <a:fontRef idx="minor">
                                  <a:schemeClr val="tx1"/>
                                </a:fontRef>
                              </wps:style>
                              <wps:bodyPr/>
                            </wps:wsp>
                            <wps:wsp>
                              <wps:cNvPr id="410" name="Textfeld 410"/>
                              <wps:cNvSpPr txBox="1"/>
                              <wps:spPr>
                                <a:xfrm>
                                  <a:off x="0" y="0"/>
                                  <a:ext cx="555059" cy="262337"/>
                                </a:xfrm>
                                <a:prstGeom prst="rect">
                                  <a:avLst/>
                                </a:prstGeom>
                                <a:noFill/>
                                <a:ln w="6350">
                                  <a:noFill/>
                                </a:ln>
                                <a:effectLst/>
                              </wps:spPr>
                              <wps:txbx>
                                <w:txbxContent>
                                  <w:p w14:paraId="0B3C46E3" w14:textId="77777777" w:rsidR="004219EC" w:rsidRDefault="004219EC" w:rsidP="00C0772F">
                                    <w:r>
                                      <w:t>Norden</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411" name="Straight Arrow Connector 629"/>
                              <wps:cNvCnPr/>
                              <wps:spPr>
                                <a:xfrm>
                                  <a:off x="287080" y="840158"/>
                                  <a:ext cx="871870" cy="73394"/>
                                </a:xfrm>
                                <a:prstGeom prst="straightConnector1">
                                  <a:avLst/>
                                </a:prstGeom>
                                <a:noFill/>
                                <a:ln w="25400" cap="flat" cmpd="sng" algn="ctr">
                                  <a:solidFill>
                                    <a:sysClr val="windowText" lastClr="000000"/>
                                  </a:solidFill>
                                  <a:prstDash val="solid"/>
                                  <a:tailEnd type="arrow"/>
                                </a:ln>
                                <a:effectLst/>
                              </wps:spPr>
                              <wps:bodyPr/>
                            </wps:wsp>
                          </wpg:grpSp>
                          <wps:wsp>
                            <wps:cNvPr id="412" name="Bogen 412"/>
                            <wps:cNvSpPr/>
                            <wps:spPr>
                              <a:xfrm>
                                <a:off x="170121" y="520995"/>
                                <a:ext cx="489097" cy="467832"/>
                              </a:xfrm>
                              <a:prstGeom prst="arc">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13" name="Group 637"/>
                          <wpg:cNvGrpSpPr/>
                          <wpg:grpSpPr>
                            <a:xfrm>
                              <a:off x="148856" y="574158"/>
                              <a:ext cx="4351020" cy="1475105"/>
                              <a:chOff x="-120970" y="85900"/>
                              <a:chExt cx="4351554" cy="1475553"/>
                            </a:xfrm>
                          </wpg:grpSpPr>
                          <wps:wsp>
                            <wps:cNvPr id="414" name="Text Box 625"/>
                            <wps:cNvSpPr txBox="1"/>
                            <wps:spPr>
                              <a:xfrm>
                                <a:off x="2931043" y="277497"/>
                                <a:ext cx="664331" cy="262350"/>
                              </a:xfrm>
                              <a:prstGeom prst="rect">
                                <a:avLst/>
                              </a:prstGeom>
                              <a:noFill/>
                              <a:ln w="6350">
                                <a:noFill/>
                              </a:ln>
                              <a:effectLst/>
                            </wps:spPr>
                            <wps:txbx>
                              <w:txbxContent>
                                <w:p w14:paraId="76881DE4" w14:textId="77777777" w:rsidR="004219EC" w:rsidRDefault="004219EC" w:rsidP="00C0772F">
                                  <w:r>
                                    <w:t>Node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415" name="Group 636"/>
                            <wpg:cNvGrpSpPr/>
                            <wpg:grpSpPr>
                              <a:xfrm>
                                <a:off x="-120970" y="85900"/>
                                <a:ext cx="4351554" cy="1475553"/>
                                <a:chOff x="-120970" y="85900"/>
                                <a:chExt cx="4351554" cy="1475553"/>
                              </a:xfrm>
                            </wpg:grpSpPr>
                            <wpg:grpSp>
                              <wpg:cNvPr id="416" name="Group 634"/>
                              <wpg:cNvGrpSpPr/>
                              <wpg:grpSpPr>
                                <a:xfrm>
                                  <a:off x="-120970" y="85900"/>
                                  <a:ext cx="4351554" cy="1475553"/>
                                  <a:chOff x="-120970" y="85900"/>
                                  <a:chExt cx="4351554" cy="1475553"/>
                                </a:xfrm>
                                <a:noFill/>
                              </wpg:grpSpPr>
                              <wps:wsp>
                                <wps:cNvPr id="422" name="Text Box 624"/>
                                <wps:cNvSpPr txBox="1"/>
                                <wps:spPr>
                                  <a:xfrm>
                                    <a:off x="701749" y="98560"/>
                                    <a:ext cx="664331" cy="262350"/>
                                  </a:xfrm>
                                  <a:prstGeom prst="rect">
                                    <a:avLst/>
                                  </a:prstGeom>
                                  <a:grpFill/>
                                  <a:ln w="6350">
                                    <a:noFill/>
                                  </a:ln>
                                  <a:effectLst/>
                                </wps:spPr>
                                <wps:txbx>
                                  <w:txbxContent>
                                    <w:p w14:paraId="2D2AE509" w14:textId="77777777" w:rsidR="004219EC" w:rsidRDefault="004219EC" w:rsidP="00C0772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425" name="Group 633"/>
                                <wpg:cNvGrpSpPr/>
                                <wpg:grpSpPr>
                                  <a:xfrm>
                                    <a:off x="-120970" y="85900"/>
                                    <a:ext cx="4351554" cy="1475553"/>
                                    <a:chOff x="-293498" y="85900"/>
                                    <a:chExt cx="4351554" cy="1475553"/>
                                  </a:xfrm>
                                  <a:grpFill/>
                                </wpg:grpSpPr>
                                <wpg:grpSp>
                                  <wpg:cNvPr id="445" name="Group 632"/>
                                  <wpg:cNvGrpSpPr/>
                                  <wpg:grpSpPr>
                                    <a:xfrm>
                                      <a:off x="-293498" y="85900"/>
                                      <a:ext cx="4351554" cy="1475553"/>
                                      <a:chOff x="-293498" y="85900"/>
                                      <a:chExt cx="4351554" cy="1475553"/>
                                    </a:xfrm>
                                    <a:grpFill/>
                                  </wpg:grpSpPr>
                                  <wps:wsp>
                                    <wps:cNvPr id="768" name="Flowchart: Or 319"/>
                                    <wps:cNvSpPr/>
                                    <wps:spPr>
                                      <a:xfrm>
                                        <a:off x="2631057" y="914400"/>
                                        <a:ext cx="180975" cy="163830"/>
                                      </a:xfrm>
                                      <a:prstGeom prst="flowChartOr">
                                        <a:avLst/>
                                      </a:prstGeom>
                                      <a:grpFill/>
                                      <a:ln w="25400" cap="flat" cmpd="sng" algn="ctr">
                                        <a:solidFill>
                                          <a:srgbClr val="93A299">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9" name="Straight Connector 610"/>
                                    <wps:cNvCnPr/>
                                    <wps:spPr>
                                      <a:xfrm flipH="1">
                                        <a:off x="2812212" y="810883"/>
                                        <a:ext cx="956945" cy="161290"/>
                                      </a:xfrm>
                                      <a:prstGeom prst="line">
                                        <a:avLst/>
                                      </a:prstGeom>
                                      <a:grpFill/>
                                      <a:ln w="9525" cap="flat" cmpd="sng" algn="ctr">
                                        <a:solidFill>
                                          <a:srgbClr val="93A299">
                                            <a:shade val="95000"/>
                                            <a:satMod val="105000"/>
                                          </a:srgbClr>
                                        </a:solidFill>
                                        <a:prstDash val="solid"/>
                                      </a:ln>
                                      <a:effectLst/>
                                    </wps:spPr>
                                    <wps:bodyPr/>
                                  </wps:wsp>
                                  <wps:wsp>
                                    <wps:cNvPr id="770" name="Straight Connector 611"/>
                                    <wps:cNvCnPr/>
                                    <wps:spPr>
                                      <a:xfrm>
                                        <a:off x="2734574" y="1078302"/>
                                        <a:ext cx="77458" cy="483151"/>
                                      </a:xfrm>
                                      <a:prstGeom prst="line">
                                        <a:avLst/>
                                      </a:prstGeom>
                                      <a:grpFill/>
                                      <a:ln w="9525" cap="flat" cmpd="sng" algn="ctr">
                                        <a:solidFill>
                                          <a:srgbClr val="93A299">
                                            <a:shade val="95000"/>
                                            <a:satMod val="105000"/>
                                          </a:srgbClr>
                                        </a:solidFill>
                                        <a:prstDash val="solid"/>
                                      </a:ln>
                                      <a:effectLst/>
                                    </wps:spPr>
                                    <wps:bodyPr/>
                                  </wps:wsp>
                                  <wps:wsp>
                                    <wps:cNvPr id="771" name="Flowchart: Or 619"/>
                                    <wps:cNvSpPr/>
                                    <wps:spPr>
                                      <a:xfrm>
                                        <a:off x="3683480" y="759124"/>
                                        <a:ext cx="180975" cy="163830"/>
                                      </a:xfrm>
                                      <a:prstGeom prst="flowChartOr">
                                        <a:avLst/>
                                      </a:prstGeom>
                                      <a:grpFill/>
                                      <a:ln w="25400" cap="flat" cmpd="sng" algn="ctr">
                                        <a:solidFill>
                                          <a:srgbClr val="93A299">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72" name="Group 631"/>
                                    <wpg:cNvGrpSpPr/>
                                    <wpg:grpSpPr>
                                      <a:xfrm>
                                        <a:off x="-293498" y="85900"/>
                                        <a:ext cx="4351554" cy="560351"/>
                                        <a:chOff x="-293498" y="85900"/>
                                        <a:chExt cx="4351554" cy="560351"/>
                                      </a:xfrm>
                                      <a:grpFill/>
                                    </wpg:grpSpPr>
                                    <wpg:grpSp>
                                      <wpg:cNvPr id="773" name="Group 630"/>
                                      <wpg:cNvGrpSpPr/>
                                      <wpg:grpSpPr>
                                        <a:xfrm>
                                          <a:off x="-293498" y="85900"/>
                                          <a:ext cx="4351554" cy="560351"/>
                                          <a:chOff x="-345257" y="85900"/>
                                          <a:chExt cx="4351554" cy="560351"/>
                                        </a:xfrm>
                                        <a:grpFill/>
                                      </wpg:grpSpPr>
                                      <wps:wsp>
                                        <wps:cNvPr id="774" name="Straight Connector 315"/>
                                        <wps:cNvCnPr/>
                                        <wps:spPr>
                                          <a:xfrm>
                                            <a:off x="-191085" y="362283"/>
                                            <a:ext cx="4197382" cy="283968"/>
                                          </a:xfrm>
                                          <a:prstGeom prst="line">
                                            <a:avLst/>
                                          </a:prstGeom>
                                          <a:grpFill/>
                                          <a:ln w="9525" cap="flat" cmpd="sng" algn="ctr">
                                            <a:solidFill>
                                              <a:srgbClr val="CF543F">
                                                <a:shade val="95000"/>
                                                <a:satMod val="105000"/>
                                              </a:srgbClr>
                                            </a:solidFill>
                                            <a:prstDash val="solid"/>
                                          </a:ln>
                                          <a:effectLst/>
                                        </wps:spPr>
                                        <wps:bodyPr/>
                                      </wps:wsp>
                                      <wps:wsp>
                                        <wps:cNvPr id="775" name="Down Arrow 623"/>
                                        <wps:cNvSpPr/>
                                        <wps:spPr>
                                          <a:xfrm>
                                            <a:off x="-345257" y="85900"/>
                                            <a:ext cx="308344" cy="276383"/>
                                          </a:xfrm>
                                          <a:prstGeom prst="downArrow">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6" name="Flowchart: Or 317"/>
                                      <wps:cNvSpPr/>
                                      <wps:spPr>
                                        <a:xfrm>
                                          <a:off x="733647" y="346461"/>
                                          <a:ext cx="180975" cy="163830"/>
                                        </a:xfrm>
                                        <a:prstGeom prst="flowChartOr">
                                          <a:avLst/>
                                        </a:prstGeom>
                                        <a:grpFill/>
                                        <a:ln w="25400" cap="flat" cmpd="sng" algn="ctr">
                                          <a:solidFill>
                                            <a:srgbClr val="93A299">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77" name="Text Box 627"/>
                                  <wps:cNvSpPr txBox="1"/>
                                  <wps:spPr>
                                    <a:xfrm>
                                      <a:off x="2838102" y="1079646"/>
                                      <a:ext cx="664331" cy="262350"/>
                                    </a:xfrm>
                                    <a:prstGeom prst="rect">
                                      <a:avLst/>
                                    </a:prstGeom>
                                    <a:grpFill/>
                                    <a:ln w="6350">
                                      <a:noFill/>
                                    </a:ln>
                                    <a:effectLst/>
                                  </wps:spPr>
                                  <wps:txbx>
                                    <w:txbxContent>
                                      <w:p w14:paraId="02B92F54" w14:textId="77777777" w:rsidR="004219EC" w:rsidRDefault="004219EC" w:rsidP="00C0772F">
                                        <w:r>
                                          <w:t>Node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778" name="Group 635"/>
                              <wpg:cNvGrpSpPr/>
                              <wpg:grpSpPr>
                                <a:xfrm>
                                  <a:off x="1128220" y="435846"/>
                                  <a:ext cx="1778762" cy="477464"/>
                                  <a:chOff x="-1778882" y="-90366"/>
                                  <a:chExt cx="1778762" cy="477464"/>
                                </a:xfrm>
                              </wpg:grpSpPr>
                              <wps:wsp>
                                <wps:cNvPr id="779" name="Straight Arrow Connector 628"/>
                                <wps:cNvCnPr/>
                                <wps:spPr>
                                  <a:xfrm>
                                    <a:off x="-120" y="133846"/>
                                    <a:ext cx="0" cy="253252"/>
                                  </a:xfrm>
                                  <a:prstGeom prst="straightConnector1">
                                    <a:avLst/>
                                  </a:prstGeom>
                                  <a:noFill/>
                                  <a:ln w="25400" cap="flat" cmpd="sng" algn="ctr">
                                    <a:solidFill>
                                      <a:sysClr val="windowText" lastClr="000000"/>
                                    </a:solidFill>
                                    <a:prstDash val="solid"/>
                                    <a:tailEnd type="arrow"/>
                                  </a:ln>
                                  <a:effectLst/>
                                </wps:spPr>
                                <wps:bodyPr/>
                              </wps:wsp>
                              <wps:wsp>
                                <wps:cNvPr id="780" name="Straight Arrow Connector 629"/>
                                <wps:cNvCnPr/>
                                <wps:spPr>
                                  <a:xfrm>
                                    <a:off x="-1778882" y="-90366"/>
                                    <a:ext cx="1674763" cy="128374"/>
                                  </a:xfrm>
                                  <a:prstGeom prst="straightConnector1">
                                    <a:avLst/>
                                  </a:prstGeom>
                                  <a:noFill/>
                                  <a:ln w="25400" cap="flat" cmpd="sng" algn="ctr">
                                    <a:solidFill>
                                      <a:sysClr val="windowText" lastClr="000000"/>
                                    </a:solidFill>
                                    <a:prstDash val="solid"/>
                                    <a:tailEnd type="arrow"/>
                                  </a:ln>
                                  <a:effectLst/>
                                </wps:spPr>
                                <wps:bodyPr/>
                              </wps:wsp>
                            </wpg:grpSp>
                          </wpg:grpSp>
                        </wpg:grpSp>
                      </wpg:grpSp>
                    </wpg:wgp>
                  </a:graphicData>
                </a:graphic>
              </wp:inline>
            </w:drawing>
          </mc:Choice>
          <mc:Fallback>
            <w:pict>
              <v:group id="Gruppieren 402" o:spid="_x0000_s1174" style="width:354.3pt;height:161.35pt;mso-position-horizontal-relative:char;mso-position-vertical-relative:line" coordsize="44996,20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">
                <v:group id="Gruppieren 403" o:spid="_x0000_s1175" style="position:absolute;left:30728;top:9675;width:10414;height:5061" coordsize="10418,50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inr8UAAADcAAAADwAAAGRycy9kb3ducmV2LnhtbESPT4vCMBTE7wt+h/AE&#10;b2tadUWqUURc8SCCf0C8PZpnW2xeSpNt67ffLAh7HGbmN8xi1ZlSNFS7wrKCeBiBIE6tLjhTcL18&#10;f85AOI+ssbRMCl7kYLXsfSww0bblEzVnn4kAYZeggtz7KpHSpTkZdENbEQfvYWuDPsg6k7rGNsBN&#10;KUdRNJUGCw4LOVa0ySl9nn+Mgl2L7Xocb5vD87F53S9fx9shJqUG/W49B+Gp8//hd3uvFUyi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4p6/FAAAA3AAA&#10;AA8AAAAAAAAAAAAAAAAAqgIAAGRycy9kb3ducmV2LnhtbFBLBQYAAAAABAAEAPoAAACcAwAAAAA=&#10;">
                  <v:shape id="Straight Arrow Connector 628" o:spid="_x0000_s1176" type="#_x0000_t32" style="position:absolute;left:1701;top:3508;width:8717;height:15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8PH8QAAADcAAAADwAAAGRycy9kb3ducmV2LnhtbESPQWvCQBSE7wX/w/IEb3VTSUuMrmKE&#10;0B7qwegPeGRfk5DdtyG7avrvu4VCj8PMfMNs95M14k6j7xwreFkmIIhrpztuFFwv5XMGwgdkjcYx&#10;KfgmD/vd7GmLuXYPPtO9Co2IEPY5KmhDGHIpfd2SRb90A3H0vtxoMUQ5NlKP+Ihwa+QqSd6kxY7j&#10;QosDHVuq++pmFRz6rD8b88rNtTwV5Wc4vVOxVmoxnw4bEIGm8B/+a39oBWmSwu+ZeATk7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zw8fxAAAANwAAAAPAAAAAAAAAAAA&#10;AAAAAKECAABkcnMvZG93bnJldi54bWxQSwUGAAAAAAQABAD5AAAAkgMAAAAA&#10;" strokecolor="windowText" strokeweight="2pt">
                    <v:stroke endarrow="open"/>
                  </v:shape>
                  <v:shape id="Flowchart: Or 319" o:spid="_x0000_s1177" type="#_x0000_t124" style="position:absolute;width:1809;height:16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StcUA&#10;AADcAAAADwAAAGRycy9kb3ducmV2LnhtbESPQWsCMRSE74X+h/CEXoomFltkNUpZsHioh2pBj4/N&#10;c7O4eVk2qRv/fSMUehxm5htmuU6uFVfqQ+NZw3SiQBBX3jRca/g+bMZzECEiG2w9k4YbBVivHh+W&#10;WBg/8Bdd97EWGcKhQA02xq6QMlSWHIaJ74izd/a9w5hlX0vT45DhrpUvSr1Jhw3nBYsdlZaqy/7H&#10;aXiutqU8ntOsPCn5Oew+7CXdrNZPo/S+ABEpxf/wX3trNMzUK9zP5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X5K1xQAAANwAAAAPAAAAAAAAAAAAAAAAAJgCAABkcnMv&#10;ZG93bnJldi54bWxQSwUGAAAAAAQABAD1AAAAigMAAAAA&#10;" filled="f" strokecolor="#6b766f" strokeweight="2pt"/>
                </v:group>
                <v:group id="Gruppieren 406" o:spid="_x0000_s1178" style="position:absolute;width:44996;height:20491" coordsize="44998,204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8EN8UAAADcAAAADwAAAGRycy9kb3ducmV2LnhtbESPT4vCMBTE74LfITzB&#10;m6bVXVm6RhFR8SAL/oFlb4/m2Rabl9LEtn77jSB4HGbmN8x82ZlSNFS7wrKCeByBIE6tLjhTcDlv&#10;R18gnEfWWFomBQ9ysFz0e3NMtG35SM3JZyJA2CWoIPe+SqR0aU4G3dhWxMG72tqgD7LOpK6xDXBT&#10;ykkUzaTBgsNCjhWtc0pvp7tRsGuxXU3jTXO4XdePv/Pnz+8hJqWGg271DcJT59/hV3uvFXxEM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YPBDfFAAAA3AAA&#10;AA8AAAAAAAAAAAAAAAAAqgIAAGRycy9kb3ducmV2LnhtbFBLBQYAAAAABAAEAPoAAACcAwAAAAA=&#10;">
                  <v:group id="Gruppieren 407" o:spid="_x0000_s1179" style="position:absolute;width:11588;height:10414" coordsize="11588,104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OhrMYAAADcAAAADwAAAGRycy9kb3ducmV2LnhtbESPW2vCQBSE3wv+h+UI&#10;faub2FYlZhURW/ogghcQ3w7Zkwtmz4bsNon/vlso9HGYmW+YdD2YWnTUusqygngSgSDOrK64UHA5&#10;f7wsQDiPrLG2TAoe5GC9Gj2lmGjb85G6ky9EgLBLUEHpfZNI6bKSDLqJbYiDl9vWoA+yLaRusQ9w&#10;U8tpFM2kwYrDQokNbUvK7qdvo+Czx37zGu+6/T3fPm7n98N1H5NSz+NhswThafD/4b/2l1bwFs3h&#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Q6GsxgAAANwA&#10;AAAPAAAAAAAAAAAAAAAAAKoCAABkcnMvZG93bnJldi54bWxQSwUGAAAAAAQABAD6AAAAnQMAAAAA&#10;">
                    <v:group id="Gruppieren 408" o:spid="_x0000_s1180" style="position:absolute;width:11588;height:10414" coordsize="11589,10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line id="Gerader Verbinder 409" o:spid="_x0000_s1181" style="position:absolute;flip:y;visibility:visible;mso-wrap-style:square" from="2658,1169" to="2664,104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Yfo8QAAADcAAAADwAAAGRycy9kb3ducmV2LnhtbESPQWsCMRSE74X+h/AK3mpSEamrUawg&#10;ivSiFqq3x+a5Wdy8LJuoq7/eFAoeh5n5hhlPW1eJCzWh9Kzho6tAEOfelFxo+Nkt3j9BhIhssPJM&#10;Gm4UYDp5fRljZvyVN3TZxkIkCIcMNdgY60zKkFtyGLq+Jk7e0TcOY5JNIU2D1wR3lewpNZAOS04L&#10;FmuaW8pP27PTYIrlYLGRcahu9nCveP31u/+2Wnfe2tkIRKQ2PsP/7ZXR0FdD+DuTjoCc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Jh+jxAAAANwAAAAPAAAAAAAAAAAA&#10;AAAAAKECAABkcnMvZG93bnJldi54bWxQSwUGAAAAAAQABAD5AAAAkgMAAAAA&#10;" strokecolor="#e8b54d [3208]" strokeweight="3pt">
                        <v:stroke endarrow="open"/>
                      </v:line>
                      <v:shape id="Textfeld 410" o:spid="_x0000_s1182" type="#_x0000_t202" style="position:absolute;width:5550;height:26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bO+cAA&#10;AADcAAAADwAAAGRycy9kb3ducmV2LnhtbERPTYvCMBC9L/gfwgje1tRVFqlGUdnKnoS1HjwOzdhW&#10;m0lJYq3/3hwWPD7e93Ldm0Z05HxtWcFknIAgLqyuuVRwyrPPOQgfkDU2lknBkzysV4OPJabaPviP&#10;umMoRQxhn6KCKoQ2ldIXFRn0Y9sSR+5incEQoSuldviI4aaRX0nyLQ3WHBsqbGlXUXE73o2CXZbn&#10;riPvmjPts+n1sJ3RT6/UaNhvFiAC9eEt/nf/agWzSZwfz8Qj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UbO+cAAAADcAAAADwAAAAAAAAAAAAAAAACYAgAAZHJzL2Rvd25y&#10;ZXYueG1sUEsFBgAAAAAEAAQA9QAAAIUDAAAAAA==&#10;" filled="f" stroked="f" strokeweight=".5pt">
                        <v:textbox style="mso-fit-shape-to-text:t" inset="0,0,0,0">
                          <w:txbxContent>
                            <w:p w14:paraId="0B3C46E3" w14:textId="77777777" w:rsidR="004219EC" w:rsidRDefault="004219EC" w:rsidP="00C0772F">
                              <w:r>
                                <w:t>Norden</w:t>
                              </w:r>
                            </w:p>
                          </w:txbxContent>
                        </v:textbox>
                      </v:shape>
                      <v:shape id="Straight Arrow Connector 629" o:spid="_x0000_s1183" type="#_x0000_t32" style="position:absolute;left:2870;top:8401;width:8719;height:7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1iFsMAAADcAAAADwAAAGRycy9kb3ducmV2LnhtbESPQWsCMRSE70L/Q3iF3jS7UlRWo9iC&#10;0B5EXFu8PjbP7GLysmxS3f57Iwgeh5n5hlmsemfFhbrQeFaQjzIQxJXXDRsFP4fNcAYiRGSN1jMp&#10;+KcAq+XLYIGF9lfe06WMRiQIhwIV1DG2hZShqslhGPmWOHkn3zmMSXZG6g6vCe6sHGfZRDpsOC3U&#10;2NJnTdW5/HMKfun8vd9sP3xlxrtZMEc7ZWeVenvt13MQkfr4DD/aX1rBe57D/Uw6An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0tYhbDAAAA3AAAAA8AAAAAAAAAAAAA&#10;AAAAoQIAAGRycy9kb3ducmV2LnhtbFBLBQYAAAAABAAEAPkAAACRAwAAAAA=&#10;" strokecolor="windowText" strokeweight="2pt">
                        <v:stroke endarrow="open"/>
                      </v:shape>
                    </v:group>
                    <v:shape id="Bogen 412" o:spid="_x0000_s1184" style="position:absolute;left:1701;top:5209;width:4891;height:4679;visibility:visible;mso-wrap-style:square;v-text-anchor:middle" coordsize="489097,467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3LOsYA&#10;AADcAAAADwAAAGRycy9kb3ducmV2LnhtbESPQWsCMRSE74L/IbyCN82qpZbVKCqKpXhx21K8PTev&#10;u6ublyWJuv33TaHQ4zAz3zCzRWtqcSPnK8sKhoMEBHFudcWFgve3bf8ZhA/IGmvLpOCbPCzm3c4M&#10;U23vfKBbFgoRIexTVFCG0KRS+rwkg35gG+LofVlnMETpCqkd3iPc1HKUJE/SYMVxocSG1iXll+xq&#10;FIx5l51xfDl91Hs3ec2K42rzeVSq99AupyACteE//Nd+0QoehyP4PROPgJ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3LOsYAAADcAAAADwAAAAAAAAAAAAAAAACYAgAAZHJz&#10;L2Rvd25yZXYueG1sUEsFBgAAAAAEAAQA9QAAAIsDAAAAAA==&#10;" path="m244548,nsc379609,,489097,104728,489097,233916r-244548,c244549,155944,244548,77972,244548,xem244548,nfc379609,,489097,104728,489097,233916e" filled="f" strokecolor="#cc4933 [3045]">
                      <v:path arrowok="t" o:connecttype="custom" o:connectlocs="244548,0;489097,233916" o:connectangles="0,0"/>
                    </v:shape>
                  </v:group>
                  <v:group id="_x0000_s1185" style="position:absolute;left:1488;top:5741;width:43510;height:14751" coordorigin="-1209,859" coordsize="43515,147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ExcsYAAADcAAAADwAAAGRycy9kb3ducmV2LnhtbESPT2vCQBTE70K/w/IK&#10;vZlNmlpKmlVEaulBCmqh9PbIPpNg9m3Irvnz7V2h4HGYmd8w+Wo0jeipc7VlBUkUgyAurK65VPBz&#10;3M7fQDiPrLGxTAomcrBaPsxyzLQdeE/9wZciQNhlqKDyvs2kdEVFBl1kW+LgnWxn0AfZlVJ3OAS4&#10;aeRzHL9KgzWHhQpb2lRUnA8Xo+BzwGGdJh/97nzaTH/HxffvLiGlnh7H9TsIT6O/h//bX1rBS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oTFyxgAAANwA&#10;AAAPAAAAAAAAAAAAAAAAAKoCAABkcnMvZG93bnJldi54bWxQSwUGAAAAAAQABAD6AAAAnQMAAAAA&#10;">
                    <v:shape id="_x0000_s1186" type="#_x0000_t202" style="position:absolute;left:29310;top:2774;width:6643;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SB8UA&#10;AADcAAAADwAAAGRycy9kb3ducmV2LnhtbESPQWvCQBCF74X+h2UK3upGEZHUTSilFdFTYyk9DtlJ&#10;Nm12NmTXGP31bkHw+HjzvjdvnY+2FQP1vnGsYDZNQBCXTjdcK/g6fDyvQPiArLF1TArO5CHPHh/W&#10;mGp34k8ailCLCGGfogITQpdK6UtDFv3UdcTRq1xvMUTZ11L3eIpw28p5kiylxYZjg8GO3gyVf8XR&#10;xje+94ndXCrzY3dY+cIchs37r1KTp/H1BUSgMdyPb+mtVrCYLeB/TCS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ZIHxQAAANwAAAAPAAAAAAAAAAAAAAAAAJgCAABkcnMv&#10;ZG93bnJldi54bWxQSwUGAAAAAAQABAD1AAAAigMAAAAA&#10;" filled="f" stroked="f" strokeweight=".5pt">
                      <v:textbox style="mso-fit-shape-to-text:t" inset="0,0,0,0">
                        <w:txbxContent>
                          <w:p w14:paraId="76881DE4" w14:textId="77777777" w:rsidR="004219EC" w:rsidRDefault="004219EC" w:rsidP="00C0772F">
                            <w:r>
                              <w:t>Node 2</w:t>
                            </w:r>
                          </w:p>
                        </w:txbxContent>
                      </v:textbox>
                    </v:shape>
                    <v:group id="Group 636" o:spid="_x0000_s1187" style="position:absolute;left:-1209;top:859;width:43514;height:14755" coordorigin="-1209,859" coordsize="43515,147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QMncYAAADcAAAADwAAAGRycy9kb3ducmV2LnhtbESPT2vCQBTE74V+h+UV&#10;ejObtFokZhWRtvQQBLUg3h7ZZxLMvg3Zbf58e7dQ6HGYmd8w2WY0jeipc7VlBUkUgyAurK65VPB9&#10;+pgtQTiPrLGxTAomcrBZPz5kmGo78IH6oy9FgLBLUUHlfZtK6YqKDLrItsTBu9rOoA+yK6XucAhw&#10;08iXOH6TBmsOCxW2tKuouB1/jILPAYfta/Le57frbrqcFvtznpBSz0/jdgXC0+j/w3/tL61gn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BAydxgAAANwA&#10;AAAPAAAAAAAAAAAAAAAAAKoCAABkcnMvZG93bnJldi54bWxQSwUGAAAAAAQABAD6AAAAnQMAAAAA&#10;">
                      <v:group id="Group 634" o:spid="_x0000_s1188" style="position:absolute;left:-1209;top:859;width:43514;height:14755" coordorigin="-1209,859" coordsize="43515,147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aS6sYAAADcAAAADwAAAGRycy9kb3ducmV2LnhtbESPT2vCQBTE7wW/w/KE&#10;3uomtpWSuoqIlh5CwUQovT2yzySYfRuya/58+26h4HGYmd8w6+1oGtFT52rLCuJFBIK4sLrmUsE5&#10;Pz69gXAeWWNjmRRM5GC7mT2sMdF24BP1mS9FgLBLUEHlfZtI6YqKDLqFbYmDd7GdQR9kV0rd4RDg&#10;ppHLKFpJgzWHhQpb2ldUXLObUfAx4LB7jg99er3sp5/89es7jUmpx/m4ewfhafT38H/7Uyt4iV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1pLqxgAAANwA&#10;AAAPAAAAAAAAAAAAAAAAAKoCAABkcnMvZG93bnJldi54bWxQSwUGAAAAAAQABAD6AAAAnQMAAAAA&#10;">
                        <v:shape id="Text Box 624" o:spid="_x0000_s1189" type="#_x0000_t202" style="position:absolute;left:7017;top:985;width:6643;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RlVcQA&#10;AADcAAAADwAAAGRycy9kb3ducmV2LnhtbESPQWvCQBCF74L/YRmhN90YSinRVURUSnsyFvE4ZCfZ&#10;aHY2ZLcx7a/vCoUeH2/e9+Yt14NtRE+drx0rmM8SEMSF0zVXCj5P++krCB+QNTaOScE3eVivxqMl&#10;Ztrd+Uh9HioRIewzVGBCaDMpfWHIop+5ljh6pesshii7SuoO7xFuG5kmyYu0WHNsMNjS1lBxy79s&#10;fOP8kdjDT2ku9h1Ln5tTf9hdlXqaDJsFiEBD+D/+S79pBc9pCo8xkQB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0ZVXEAAAA3AAAAA8AAAAAAAAAAAAAAAAAmAIAAGRycy9k&#10;b3ducmV2LnhtbFBLBQYAAAAABAAEAPUAAACJAwAAAAA=&#10;" filled="f" stroked="f" strokeweight=".5pt">
                          <v:textbox style="mso-fit-shape-to-text:t" inset="0,0,0,0">
                            <w:txbxContent>
                              <w:p w14:paraId="2D2AE509" w14:textId="77777777" w:rsidR="004219EC" w:rsidRDefault="004219EC" w:rsidP="00C0772F"/>
                            </w:txbxContent>
                          </v:textbox>
                        </v:shape>
                        <v:group id="Group 633" o:spid="_x0000_s1190" style="position:absolute;left:-1209;top:859;width:43514;height:14755" coordorigin="-2934,859" coordsize="43515,147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jGIMYAAADcAAAADwAAAGRycy9kb3ducmV2LnhtbESPQWvCQBSE7wX/w/KE&#10;3ppNbFMkZhURKx5CoSqU3h7ZZxLMvg3ZbRL/fbdQ6HGYmW+YfDOZVgzUu8aygiSKQRCXVjdcKbic&#10;356WIJxH1thaJgV3crBZzx5yzLQd+YOGk69EgLDLUEHtfZdJ6cqaDLrIdsTBu9reoA+yr6TucQxw&#10;08pFHL9Kgw2HhRo72tVU3k7fRsFhxHH7nOyH4nbd3b/O6ftnkZBSj/NpuwLhafL/4b/2USt4W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aMYgxgAAANwA&#10;AAAPAAAAAAAAAAAAAAAAAKoCAABkcnMvZG93bnJldi54bWxQSwUGAAAAAAQABAD6AAAAnQMAAAAA&#10;">
                          <v:group id="Group 632" o:spid="_x0000_s1191" style="position:absolute;left:-2934;top:859;width:43514;height:14755" coordorigin="-2934,859" coordsize="43515,147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cjgMUAAADcAAAADwAAAGRycy9kb3ducmV2LnhtbESPQYvCMBSE78L+h/CE&#10;vWnaXZWlGkXEXTyIoC6It0fzbIvNS2liW/+9EQSPw8x8w8wWnSlFQ7UrLCuIhxEI4tTqgjMF/8ff&#10;wQ8I55E1lpZJwZ0cLOYfvRkm2ra8p+bgMxEg7BJUkHtfJVK6NCeDbmgr4uBdbG3QB1lnUtfYBrgp&#10;5VcUTaTBgsNCjhWtckqvh5tR8Ndiu/yO1832elndz8fx7rSNSanPfrecgvDU+Xf41d5oBaPR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C3I4DFAAAA3AAA&#10;AA8AAAAAAAAAAAAAAAAAqgIAAGRycy9kb3ducmV2LnhtbFBLBQYAAAAABAAEAPoAAACcAwAAAAA=&#10;">
                            <v:shape id="Flowchart: Or 319" o:spid="_x0000_s1192" type="#_x0000_t124" style="position:absolute;left:26310;top:9144;width:1810;height:16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598IA&#10;AADcAAAADwAAAGRycy9kb3ducmV2LnhtbERPz2vCMBS+C/4P4QleRNMNUemMMgoOD3qYDrbjo3k2&#10;xealNNHG/94chB0/vt/rbbSNuFPna8cK3mYZCOLS6ZorBT/n3XQFwgdkjY1jUvAgD9vNcLDGXLue&#10;v+l+CpVIIexzVGBCaHMpfWnIop+5ljhxF9dZDAl2ldQd9incNvI9yxbSYs2pwWBLhaHyerpZBZNy&#10;X8jfS5wXf5k89Mcvc40Po9R4FD8/QASK4V/8cu+1guUirU1n0hG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pLn3wgAAANwAAAAPAAAAAAAAAAAAAAAAAJgCAABkcnMvZG93&#10;bnJldi54bWxQSwUGAAAAAAQABAD1AAAAhwMAAAAA&#10;" filled="f" strokecolor="#6b766f" strokeweight="2pt"/>
                            <v:line id="Straight Connector 610" o:spid="_x0000_s1193" style="position:absolute;flip:x;visibility:visible;mso-wrap-style:square" from="28122,8108" to="37691,9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oFucUAAADcAAAADwAAAGRycy9kb3ducmV2LnhtbESPQWvCQBSE70L/w/IKvelGQW2jaxCh&#10;4M3WSNXbI/tMQrJvw+7WpP++WxB6HGbmG2adDaYVd3K+tqxgOklAEBdW11wqOOXv41cQPiBrbC2T&#10;gh/ykG2eRmtMte35k+7HUIoIYZ+igiqELpXSFxUZ9BPbEUfvZp3BEKUrpXbYR7hp5SxJFtJgzXGh&#10;wo52FRXN8dsoMM35w3s3T67b4lBOT4fL+Su3Sr08D9sViEBD+A8/2nutYLl4g78z8Qj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YoFucUAAADcAAAADwAAAAAAAAAA&#10;AAAAAAChAgAAZHJzL2Rvd25yZXYueG1sUEsFBgAAAAAEAAQA+QAAAJMDAAAAAA==&#10;" strokecolor="#8f9f95"/>
                            <v:line id="Straight Connector 611" o:spid="_x0000_s1194" style="position:absolute;visibility:visible;mso-wrap-style:square" from="27345,10783" to="28120,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v7isIAAADcAAAADwAAAGRycy9kb3ducmV2LnhtbERPz2vCMBS+D/Y/hDfwMmyqgzlqo4ji&#10;dOw0J54fybMtNi+1ibX615vDYMeP73c+720tOmp95VjBKElBEGtnKi4U7H/Xww8QPiAbrB2Tght5&#10;mM+en3LMjLvyD3W7UIgYwj5DBWUITSal1yVZ9IlriCN3dK3FEGFbSNPiNYbbWo7T9F1arDg2lNjQ&#10;siR92l2sgtfD91ca9P3tLHuzWuhNt9l/HpUavPSLKYhAffgX/7m3RsFkEufHM/EI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zv7isIAAADcAAAADwAAAAAAAAAAAAAA&#10;AAChAgAAZHJzL2Rvd25yZXYueG1sUEsFBgAAAAAEAAQA+QAAAJADAAAAAA==&#10;" strokecolor="#8f9f95"/>
                            <v:shape id="Flowchart: Or 619" o:spid="_x0000_s1195" type="#_x0000_t124" style="position:absolute;left:36834;top:7591;width:1810;height:16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eGt8UA&#10;AADcAAAADwAAAGRycy9kb3ducmV2LnhtbESPQWsCMRSE7wX/Q3iCl6JZRaqsRpGFigd7qC3o8bF5&#10;bhY3L8smdeO/N4VCj8PMfMOst9E24k6drx0rmE4yEMSl0zVXCr6/3sdLED4ga2wck4IHedhuBi9r&#10;zLXr+ZPup1CJBGGfowITQptL6UtDFv3EtcTJu7rOYkiyq6TusE9w28hZlr1JizWnBYMtFYbK2+nH&#10;KngtD4U8X+O8uGTy2H/szS0+jFKjYdytQASK4T/81z5oBYvFFH7PpCMgN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R4a3xQAAANwAAAAPAAAAAAAAAAAAAAAAAJgCAABkcnMv&#10;ZG93bnJldi54bWxQSwUGAAAAAAQABAD1AAAAigMAAAAA&#10;" filled="f" strokecolor="#6b766f" strokeweight="2pt"/>
                            <v:group id="Group 631" o:spid="_x0000_s1196" style="position:absolute;left:-2934;top:859;width:43514;height:5603" coordorigin="-2934,859" coordsize="43515,56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hcQNcUAAADcAAAADwAAAGRycy9kb3ducmV2LnhtbESPQYvCMBSE78L+h/CE&#10;vWlaF3WpRhFZlz2IoC6It0fzbIvNS2liW/+9EQSPw8x8w8yXnSlFQ7UrLCuIhxEI4tTqgjMF/8fN&#10;4BuE88gaS8uk4E4OlouP3hwTbVveU3PwmQgQdgkqyL2vEildmpNBN7QVcfAutjbog6wzqWtsA9yU&#10;chRFE2mw4LCQY0XrnNLr4WYU/LbYrr7in2Z7vazv5+N4d9rGpNRnv1vNQHjq/Dv8av9pBdPp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oXEDXFAAAA3AAA&#10;AA8AAAAAAAAAAAAAAAAAqgIAAGRycy9kb3ducmV2LnhtbFBLBQYAAAAABAAEAPoAAACcAwAAAAA=&#10;">
                              <v:group id="Group 630" o:spid="_x0000_s1197" style="position:absolute;left:-2934;top:859;width:43514;height:5603" coordorigin="-3452,859" coordsize="43515,56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Vu1rsYAAADcAAAADwAAAGRycy9kb3ducmV2LnhtbESPQWvCQBSE7wX/w/IK&#10;3ppNlDaSZhWRKh5CoSqU3h7ZZxLMvg3ZbRL/fbdQ6HGYmW+YfDOZVgzUu8aygiSKQRCXVjdcKbic&#10;908rEM4ja2wtk4I7OdisZw85ZtqO/EHDyVciQNhlqKD2vsukdGVNBl1kO+LgXW1v0AfZV1L3OAa4&#10;aeUijl+kwYbDQo0d7Woqb6dvo+Aw4rhdJm9Dcbvu7l/n5/fPIiGl5o/T9hWEp8n/h//aR60gTZ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W7WuxgAAANwA&#10;AAAPAAAAAAAAAAAAAAAAAKoCAABkcnMvZG93bnJldi54bWxQSwUGAAAAAAQABAD6AAAAnQMAAAAA&#10;">
                                <v:line id="Straight Connector 315" o:spid="_x0000_s1198" style="position:absolute;visibility:visible;mso-wrap-style:square" from="-1910,3622" to="40062,6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M9bcUAAADcAAAADwAAAGRycy9kb3ducmV2LnhtbESPQWvCQBSE7wX/w/KEXorZKLGxqasU&#10;ISVHqx48PrKvSWr2bchuTfLvu4VCj8PMfMNs96NpxZ1611hWsIxiEMSl1Q1XCi7nfLEB4TyyxtYy&#10;KZjIwX43e9hipu3AH3Q/+UoECLsMFdTed5mUrqzJoItsRxy8T9sb9EH2ldQ9DgFuWrmK42dpsOGw&#10;UGNHh5rK2+nbKEiO63M+XZ/WxZfn4r065uVL0ir1OB/fXkF4Gv1/+K9daAVpmsDvmXAE5O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HM9bcUAAADcAAAADwAAAAAAAAAA&#10;AAAAAAChAgAAZHJzL2Rvd25yZXYueG1sUEsFBgAAAAAEAAQA+QAAAJMDAAAAAA==&#10;" strokecolor="#ce4f3a"/>
                                <v:shape id="Down Arrow 623" o:spid="_x0000_s1199" type="#_x0000_t67" style="position:absolute;left:-3452;top:859;width:3083;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mh4sQA&#10;AADcAAAADwAAAGRycy9kb3ducmV2LnhtbESPW2sCMRSE3wv+h3CEvtWsBS+sRlmEilCLeMHnw+aY&#10;XUxOlk3U9d+bQqGPw8x8w8yXnbPiTm2oPSsYDjIQxKXXNRsFp+PXxxREiMgarWdS8KQAy0XvbY65&#10;9g/e0/0QjUgQDjkqqGJscilDWZHDMPANcfIuvnUYk2yN1C0+EtxZ+ZllY+mw5rRQYUOrisrr4eYU&#10;7Is43W6Nfa7Pl+8fa4qdyXZSqfd+V8xAROrif/ivvdEKJpMR/J5JR0A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JoeLEAAAA3AAAAA8AAAAAAAAAAAAAAAAAmAIAAGRycy9k&#10;b3ducmV2LnhtbFBLBQYAAAAABAAEAPUAAACJAwAAAAA=&#10;" adj="10800" fillcolor="#cf543f [3205]" strokecolor="#6b261b [1605]" strokeweight="2pt"/>
                              </v:group>
                              <v:shape id="Flowchart: Or 317" o:spid="_x0000_s1200" type="#_x0000_t124" style="position:absolute;left:7336;top:3464;width:1810;height:16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4ew8UA&#10;AADcAAAADwAAAGRycy9kb3ducmV2LnhtbESPQWsCMRSE7wX/Q3hCL0WzlqKyGkUWFA/1UFvQ42Pz&#10;3CxuXpZNdOO/bwpCj8PMfMMs19E24k6drx0rmIwzEMSl0zVXCn6+t6M5CB+QNTaOScGDPKxXg5cl&#10;5tr1/EX3Y6hEgrDPUYEJoc2l9KUhi37sWuLkXVxnMSTZVVJ32Ce4beR7lk2lxZrTgsGWCkPl9Xiz&#10;Ct7KfSFPl/hRnDP52R925hofRqnXYdwsQASK4T/8bO+1gtlsCn9n0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rh7DxQAAANwAAAAPAAAAAAAAAAAAAAAAAJgCAABkcnMv&#10;ZG93bnJldi54bWxQSwUGAAAAAAQABAD1AAAAigMAAAAA&#10;" filled="f" strokecolor="#6b766f" strokeweight="2pt"/>
                            </v:group>
                          </v:group>
                          <v:shape id="Text Box 627" o:spid="_x0000_s1201" type="#_x0000_t202" style="position:absolute;left:28381;top:10796;width:6643;height:2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IrMUA&#10;AADcAAAADwAAAGRycy9kb3ducmV2LnhtbESPQWvCQBCF74L/YRmhN7Oxh0ZSVymiUtpTo4jHITvJ&#10;ps3Ohuw2pv313YLg8fHmfW/eajPaVgzU+8axgkWSgiAunW64VnA67udLED4ga2wdk4If8rBZTycr&#10;zLW78gcNRahFhLDPUYEJocul9KUhiz5xHXH0KtdbDFH2tdQ9XiPctvIxTZ+kxYZjg8GOtobKr+Lb&#10;xjfO76k9/FbmYt+w8oU5Dofdp1IPs/HlGUSgMdyPb+lXrSDLMvgfEwk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VYisxQAAANwAAAAPAAAAAAAAAAAAAAAAAJgCAABkcnMv&#10;ZG93bnJldi54bWxQSwUGAAAAAAQABAD1AAAAigMAAAAA&#10;" filled="f" stroked="f" strokeweight=".5pt">
                            <v:textbox style="mso-fit-shape-to-text:t" inset="0,0,0,0">
                              <w:txbxContent>
                                <w:p w14:paraId="02B92F54" w14:textId="77777777" w:rsidR="004219EC" w:rsidRDefault="004219EC" w:rsidP="00C0772F">
                                  <w:r>
                                    <w:t>Node 3</w:t>
                                  </w:r>
                                </w:p>
                              </w:txbxContent>
                            </v:textbox>
                          </v:shape>
                        </v:group>
                      </v:group>
                      <v:group id="Group 635" o:spid="_x0000_s1202" style="position:absolute;left:11282;top:4358;width:17787;height:4775" coordorigin="-17788,-903" coordsize="17787,47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8n38IAAADcAAAADwAAAGRycy9kb3ducmV2LnhtbERPy4rCMBTdC/MP4Q64&#10;07Qj2qEaRWRGXIjgAwZ3l+baFpub0mTa+vdmIbg8nPdi1ZtKtNS40rKCeByBIM6sLjlXcDn/jr5B&#10;OI+ssbJMCh7kYLX8GCww1bbjI7Unn4sQwi5FBYX3dSqlywoy6Ma2Jg7czTYGfYBNLnWDXQg3lfyK&#10;opk0WHJoKLCmTUHZ/fRvFGw77NaT+Kfd32+bx/U8PfztY1Jq+Nmv5yA89f4tfrl3WkGS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v/J9/CAAAA3AAAAA8A&#10;AAAAAAAAAAAAAAAAqgIAAGRycy9kb3ducmV2LnhtbFBLBQYAAAAABAAEAPoAAACZAwAAAAA=&#10;">
                        <v:shape id="Straight Arrow Connector 628" o:spid="_x0000_s1203" type="#_x0000_t32" style="position:absolute;left:-1;top:1338;width:0;height:25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HqzMQAAADcAAAADwAAAGRycy9kb3ducmV2LnhtbESPQWvCQBSE7wX/w/KE3upGD42mbkQF&#10;oT1IMVp6fWRfNyG7b0N2q+m/dwuFHoeZ+YZZb0ZnxZWG0HpWMJ9lIIhrr1s2Ci7nw9MSRIjIGq1n&#10;UvBDATbl5GGNhfY3PtG1ikYkCIcCFTQx9oWUoW7IYZj5njh5X35wGJMcjNQD3hLcWbnIsmfpsOW0&#10;0GBP+4bqrvp2Cj6oezsdjjtfm8X7MphPm7OzSj1Ox+0LiEhj/A//tV+1gjxfwe+ZdARk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oerMxAAAANwAAAAPAAAAAAAAAAAA&#10;AAAAAKECAABkcnMvZG93bnJldi54bWxQSwUGAAAAAAQABAD5AAAAkgMAAAAA&#10;" strokecolor="windowText" strokeweight="2pt">
                          <v:stroke endarrow="open"/>
                        </v:shape>
                        <v:shape id="Straight Arrow Connector 629" o:spid="_x0000_s1204" type="#_x0000_t32" style="position:absolute;left:-17788;top:-903;width:16747;height:12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4zdsAAAADcAAAADwAAAGRycy9kb3ducmV2LnhtbERPTYvCMBC9C/sfwix4s+l60FKN4i4I&#10;ehBRd/E6NGNaTCalyWr99+YgeHy87/myd1bcqAuNZwVfWQ6CuPK6YaPg97QeFSBCRNZoPZOCBwVY&#10;Lj4Gcyy1v/OBbsdoRArhUKKCOsa2lDJUNTkMmW+JE3fxncOYYGek7vCewp2V4zyfSIcNp4YaW/qp&#10;qboe/52CP7puD+vdt6/MeF8Ec7ZTdlap4We/moGI1Me3+OXeaAXTIs1PZ9IRkI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FOM3bAAAAA3AAAAA8AAAAAAAAAAAAAAAAA&#10;oQIAAGRycy9kb3ducmV2LnhtbFBLBQYAAAAABAAEAPkAAACOAwAAAAA=&#10;" strokecolor="windowText" strokeweight="2pt">
                          <v:stroke endarrow="open"/>
                        </v:shape>
                      </v:group>
                    </v:group>
                  </v:group>
                </v:group>
                <w10:anchorlock/>
              </v:group>
            </w:pict>
          </mc:Fallback>
        </mc:AlternateContent>
      </w:r>
    </w:p>
    <w:p w14:paraId="5F516DF0" w14:textId="77777777" w:rsidR="001F23C6" w:rsidRPr="00885596" w:rsidRDefault="00F520D5" w:rsidP="00885596">
      <w:pPr>
        <w:pStyle w:val="Caption"/>
      </w:pPr>
      <w:r w:rsidRPr="00885596">
        <w:tab/>
      </w:r>
      <w:bookmarkStart w:id="143" w:name="_Toc375047300"/>
      <w:bookmarkStart w:id="144" w:name="_Toc375131337"/>
      <w:bookmarkStart w:id="145" w:name="_Toc375132755"/>
      <w:r w:rsidRPr="00885596">
        <w:t xml:space="preserve">Abbildung </w:t>
      </w:r>
      <w:fldSimple w:instr=" SEQ Abbildung \* ARABIC ">
        <w:r w:rsidR="006B5FC1" w:rsidRPr="00885596">
          <w:t>34</w:t>
        </w:r>
      </w:fldSimple>
      <w:r w:rsidRPr="00885596">
        <w:t xml:space="preserve"> - Darstellung Routinganweisungen</w:t>
      </w:r>
      <w:bookmarkEnd w:id="143"/>
      <w:bookmarkEnd w:id="144"/>
      <w:bookmarkEnd w:id="145"/>
    </w:p>
    <w:p w14:paraId="0D679E21" w14:textId="77777777" w:rsidR="00956B96" w:rsidRPr="00423D5F" w:rsidRDefault="00956B96" w:rsidP="00C0772F"/>
    <w:p w14:paraId="5B2A0671" w14:textId="77777777" w:rsidR="00725359" w:rsidRPr="00423D5F" w:rsidRDefault="00725359" w:rsidP="00C0772F">
      <w:pPr>
        <w:pStyle w:val="Heading4"/>
      </w:pPr>
      <w:bookmarkStart w:id="146" w:name="_Toc374545318"/>
      <w:r w:rsidRPr="00423D5F">
        <w:t>Berechnung der Strassenseite</w:t>
      </w:r>
      <w:bookmarkEnd w:id="146"/>
    </w:p>
    <w:p w14:paraId="76460E90" w14:textId="43529FE4" w:rsidR="00725359" w:rsidRPr="00423D5F" w:rsidRDefault="002615FD" w:rsidP="00C0772F">
      <w:r w:rsidRPr="00423D5F">
        <w:t>Weil Orientierung</w:t>
      </w:r>
      <w:r w:rsidR="00725359" w:rsidRPr="00423D5F">
        <w:t>spunkte auf beiden Seiten der Strasse vorkommen, wird zwischen</w:t>
      </w:r>
      <w:r w:rsidR="00956B96" w:rsidRPr="00423D5F">
        <w:t xml:space="preserve"> Auftreten auf linker</w:t>
      </w:r>
      <w:r w:rsidR="00725359" w:rsidRPr="00423D5F">
        <w:t xml:space="preserve"> und recht</w:t>
      </w:r>
      <w:r w:rsidR="00956B96" w:rsidRPr="00423D5F">
        <w:t>er Strassenseite</w:t>
      </w:r>
      <w:r w:rsidR="00725359" w:rsidRPr="00423D5F">
        <w:t xml:space="preserve"> unterschieden</w:t>
      </w:r>
      <w:r w:rsidR="006C7644" w:rsidRPr="00423D5F">
        <w:t>. B</w:t>
      </w:r>
      <w:r w:rsidR="00725359" w:rsidRPr="00423D5F">
        <w:t xml:space="preserve">eim Wechseln auf die Standortausgabe oder auf </w:t>
      </w:r>
      <w:r w:rsidR="006C7644" w:rsidRPr="00423D5F">
        <w:t>eine</w:t>
      </w:r>
      <w:r w:rsidR="00725359" w:rsidRPr="00423D5F">
        <w:t xml:space="preserve"> Rout</w:t>
      </w:r>
      <w:r w:rsidR="006C7644" w:rsidRPr="00423D5F">
        <w:t>e</w:t>
      </w:r>
      <w:r w:rsidR="00725359" w:rsidRPr="00423D5F">
        <w:t xml:space="preserve"> wird die aktuelle Strassenseite </w:t>
      </w:r>
      <w:r w:rsidR="006C7644" w:rsidRPr="00423D5F">
        <w:t>ermittelt</w:t>
      </w:r>
      <w:r w:rsidR="00725359" w:rsidRPr="00423D5F">
        <w:t>.</w:t>
      </w:r>
    </w:p>
    <w:p w14:paraId="0282A9DF" w14:textId="259719A7" w:rsidR="00725359" w:rsidRPr="00423D5F" w:rsidRDefault="00725359" w:rsidP="00C0772F">
      <w:r w:rsidRPr="00423D5F">
        <w:t xml:space="preserve">Um die Strassenseite zu berechnen, werden Angaben zur aktuellen Position, Blickrichtung und Richtung des Strassensegments benötigt. Während die ersten beiden Komponenten leicht </w:t>
      </w:r>
      <w:r w:rsidR="00956B96" w:rsidRPr="00423D5F">
        <w:t xml:space="preserve">mit GPS und eingebautem Kompass </w:t>
      </w:r>
      <w:r w:rsidRPr="00423D5F">
        <w:t xml:space="preserve">ermittelt werden können, muss </w:t>
      </w:r>
      <w:r w:rsidR="00752F33" w:rsidRPr="00423D5F">
        <w:t>der Winkel</w:t>
      </w:r>
      <w:r w:rsidRPr="00423D5F">
        <w:t xml:space="preserve"> des Segments</w:t>
      </w:r>
      <w:r w:rsidR="002B4930" w:rsidRPr="00423D5F">
        <w:t xml:space="preserve"> relativ zur Nordachse</w:t>
      </w:r>
      <w:r w:rsidRPr="00423D5F">
        <w:t xml:space="preserve"> zuerst berechnet werden. Dazu wird als erstes geprüft, ob der Punkt, der als Ende des Segments eingetragen wurde, in Blickrichtung liegt. Ist dies nicht der Fall, werden die Punkte umgekehrt</w:t>
      </w:r>
      <w:r w:rsidR="008D293E" w:rsidRPr="00423D5F">
        <w:t>.</w:t>
      </w:r>
      <w:r w:rsidRPr="00423D5F">
        <w:t xml:space="preserve"> Als nächstes wird eine Formel benutzt, die bestimmt, ob ein Punkt auf der linken Seite einer Linie liegt</w:t>
      </w:r>
      <w:r w:rsidR="00956B96" w:rsidRPr="00423D5F">
        <w:t xml:space="preserve"> oder nicht</w:t>
      </w:r>
      <w:r w:rsidRPr="00423D5F">
        <w:t xml:space="preserve">. </w:t>
      </w:r>
    </w:p>
    <w:p w14:paraId="69BB74B9" w14:textId="77777777" w:rsidR="00725359" w:rsidRPr="00423D5F" w:rsidRDefault="00725359" w:rsidP="00C0772F"/>
    <w:p w14:paraId="5779DD8F" w14:textId="76D32829" w:rsidR="00725359" w:rsidRPr="00423D5F" w:rsidRDefault="006C7644" w:rsidP="00C0772F">
      <w:r w:rsidRPr="00423D5F">
        <w:t xml:space="preserve">Gegeben: </w:t>
      </w:r>
      <w:r w:rsidR="00725359" w:rsidRPr="00423D5F">
        <w:t>a Startknoten des Segments</w:t>
      </w:r>
      <w:r w:rsidRPr="00423D5F">
        <w:t xml:space="preserve">, b </w:t>
      </w:r>
      <w:r w:rsidR="00725359" w:rsidRPr="00423D5F">
        <w:t>Endknotens des Segments</w:t>
      </w:r>
      <w:r w:rsidRPr="00423D5F">
        <w:t>, c</w:t>
      </w:r>
      <w:r w:rsidR="00725359" w:rsidRPr="00423D5F">
        <w:t> aktueller Standort</w:t>
      </w:r>
      <w:r w:rsidRPr="00423D5F">
        <w:t>.</w:t>
      </w:r>
      <w:r w:rsidR="00725359" w:rsidRPr="00423D5F">
        <w:t xml:space="preserve"> </w:t>
      </w:r>
    </w:p>
    <w:p w14:paraId="7935AD8F" w14:textId="77777777" w:rsidR="006C7644" w:rsidRPr="00423D5F" w:rsidRDefault="006C7644" w:rsidP="00C0772F">
      <w:r w:rsidRPr="00423D5F">
        <w:t>Gesucht: Befindet sich c links oder rechts vom Strassensegment</w:t>
      </w:r>
    </w:p>
    <w:p w14:paraId="20C0D36A" w14:textId="77777777" w:rsidR="005B75E5" w:rsidRPr="00E763E7" w:rsidRDefault="006C7644" w:rsidP="00C0772F">
      <w:pPr>
        <w:rPr>
          <w:lang w:val="fr-CH"/>
        </w:rPr>
      </w:pPr>
      <w:r w:rsidRPr="00E763E7">
        <w:rPr>
          <w:shd w:val="clear" w:color="auto" w:fill="F2F2F2" w:themeFill="background1" w:themeFillShade="F2"/>
          <w:lang w:val="fr-CH"/>
        </w:rPr>
        <w:t xml:space="preserve">Formel : </w:t>
      </w:r>
      <w:r w:rsidR="005B75E5" w:rsidRPr="00E763E7">
        <w:rPr>
          <w:shd w:val="clear" w:color="auto" w:fill="F2F2F2" w:themeFill="background1" w:themeFillShade="F2"/>
          <w:lang w:val="fr-CH"/>
        </w:rPr>
        <w:t>(</w:t>
      </w:r>
      <w:proofErr w:type="spellStart"/>
      <w:r w:rsidR="005B75E5" w:rsidRPr="00E763E7">
        <w:rPr>
          <w:shd w:val="clear" w:color="auto" w:fill="F2F2F2" w:themeFill="background1" w:themeFillShade="F2"/>
          <w:lang w:val="fr-CH"/>
        </w:rPr>
        <w:t>blon</w:t>
      </w:r>
      <w:proofErr w:type="spellEnd"/>
      <w:r w:rsidR="005B75E5" w:rsidRPr="00E763E7">
        <w:rPr>
          <w:shd w:val="clear" w:color="auto" w:fill="F2F2F2" w:themeFill="background1" w:themeFillShade="F2"/>
          <w:lang w:val="fr-CH"/>
        </w:rPr>
        <w:t xml:space="preserve"> - </w:t>
      </w:r>
      <w:proofErr w:type="spellStart"/>
      <w:r w:rsidR="005B75E5" w:rsidRPr="00E763E7">
        <w:rPr>
          <w:shd w:val="clear" w:color="auto" w:fill="F2F2F2" w:themeFill="background1" w:themeFillShade="F2"/>
          <w:lang w:val="fr-CH"/>
        </w:rPr>
        <w:t>alon</w:t>
      </w:r>
      <w:proofErr w:type="spellEnd"/>
      <w:r w:rsidR="005B75E5" w:rsidRPr="00E763E7">
        <w:rPr>
          <w:shd w:val="clear" w:color="auto" w:fill="F2F2F2" w:themeFill="background1" w:themeFillShade="F2"/>
          <w:lang w:val="fr-CH"/>
        </w:rPr>
        <w:t>)*(</w:t>
      </w:r>
      <w:proofErr w:type="spellStart"/>
      <w:r w:rsidR="005B75E5" w:rsidRPr="00E763E7">
        <w:rPr>
          <w:shd w:val="clear" w:color="auto" w:fill="F2F2F2" w:themeFill="background1" w:themeFillShade="F2"/>
          <w:lang w:val="fr-CH"/>
        </w:rPr>
        <w:t>clat</w:t>
      </w:r>
      <w:proofErr w:type="spellEnd"/>
      <w:r w:rsidR="005B75E5" w:rsidRPr="00E763E7">
        <w:rPr>
          <w:shd w:val="clear" w:color="auto" w:fill="F2F2F2" w:themeFill="background1" w:themeFillShade="F2"/>
          <w:lang w:val="fr-CH"/>
        </w:rPr>
        <w:t xml:space="preserve"> - </w:t>
      </w:r>
      <w:proofErr w:type="spellStart"/>
      <w:r w:rsidR="005B75E5" w:rsidRPr="00E763E7">
        <w:rPr>
          <w:shd w:val="clear" w:color="auto" w:fill="F2F2F2" w:themeFill="background1" w:themeFillShade="F2"/>
          <w:lang w:val="fr-CH"/>
        </w:rPr>
        <w:t>alat</w:t>
      </w:r>
      <w:proofErr w:type="spellEnd"/>
      <w:r w:rsidR="005B75E5" w:rsidRPr="00E763E7">
        <w:rPr>
          <w:shd w:val="clear" w:color="auto" w:fill="F2F2F2" w:themeFill="background1" w:themeFillShade="F2"/>
          <w:lang w:val="fr-CH"/>
        </w:rPr>
        <w:t>)-(</w:t>
      </w:r>
      <w:proofErr w:type="spellStart"/>
      <w:r w:rsidR="005B75E5" w:rsidRPr="00E763E7">
        <w:rPr>
          <w:shd w:val="clear" w:color="auto" w:fill="F2F2F2" w:themeFill="background1" w:themeFillShade="F2"/>
          <w:lang w:val="fr-CH"/>
        </w:rPr>
        <w:t>blat</w:t>
      </w:r>
      <w:proofErr w:type="spellEnd"/>
      <w:r w:rsidR="005B75E5" w:rsidRPr="00E763E7">
        <w:rPr>
          <w:shd w:val="clear" w:color="auto" w:fill="F2F2F2" w:themeFill="background1" w:themeFillShade="F2"/>
          <w:lang w:val="fr-CH"/>
        </w:rPr>
        <w:t xml:space="preserve"> - </w:t>
      </w:r>
      <w:proofErr w:type="spellStart"/>
      <w:r w:rsidR="005B75E5" w:rsidRPr="00E763E7">
        <w:rPr>
          <w:shd w:val="clear" w:color="auto" w:fill="F2F2F2" w:themeFill="background1" w:themeFillShade="F2"/>
          <w:lang w:val="fr-CH"/>
        </w:rPr>
        <w:t>alat</w:t>
      </w:r>
      <w:proofErr w:type="spellEnd"/>
      <w:r w:rsidR="005B75E5" w:rsidRPr="00E763E7">
        <w:rPr>
          <w:shd w:val="clear" w:color="auto" w:fill="F2F2F2" w:themeFill="background1" w:themeFillShade="F2"/>
          <w:lang w:val="fr-CH"/>
        </w:rPr>
        <w:t>)*(</w:t>
      </w:r>
      <w:proofErr w:type="spellStart"/>
      <w:r w:rsidR="005B75E5" w:rsidRPr="00E763E7">
        <w:rPr>
          <w:shd w:val="clear" w:color="auto" w:fill="F2F2F2" w:themeFill="background1" w:themeFillShade="F2"/>
          <w:lang w:val="fr-CH"/>
        </w:rPr>
        <w:t>clon</w:t>
      </w:r>
      <w:proofErr w:type="spellEnd"/>
      <w:r w:rsidR="005B75E5" w:rsidRPr="00E763E7">
        <w:rPr>
          <w:shd w:val="clear" w:color="auto" w:fill="F2F2F2" w:themeFill="background1" w:themeFillShade="F2"/>
          <w:lang w:val="fr-CH"/>
        </w:rPr>
        <w:t xml:space="preserve"> – </w:t>
      </w:r>
      <w:proofErr w:type="spellStart"/>
      <w:r w:rsidR="005B75E5" w:rsidRPr="00E763E7">
        <w:rPr>
          <w:shd w:val="clear" w:color="auto" w:fill="F2F2F2" w:themeFill="background1" w:themeFillShade="F2"/>
          <w:lang w:val="fr-CH"/>
        </w:rPr>
        <w:t>alon</w:t>
      </w:r>
      <w:proofErr w:type="spellEnd"/>
      <w:r w:rsidR="005B75E5" w:rsidRPr="00E763E7">
        <w:rPr>
          <w:shd w:val="clear" w:color="auto" w:fill="F2F2F2" w:themeFill="background1" w:themeFillShade="F2"/>
          <w:lang w:val="fr-CH"/>
        </w:rPr>
        <w:t>)</w:t>
      </w:r>
    </w:p>
    <w:p w14:paraId="207B465A" w14:textId="77777777" w:rsidR="005B75E5" w:rsidRPr="00E763E7" w:rsidRDefault="005B75E5" w:rsidP="00C0772F">
      <w:pPr>
        <w:rPr>
          <w:lang w:val="fr-CH"/>
        </w:rPr>
      </w:pPr>
    </w:p>
    <w:p w14:paraId="59A49AFE" w14:textId="27591D2B" w:rsidR="00632D01" w:rsidRPr="00423D5F" w:rsidRDefault="00725359" w:rsidP="00C0772F">
      <w:r w:rsidRPr="00423D5F">
        <w:lastRenderedPageBreak/>
        <w:t xml:space="preserve">Ist der resultierende Wert grösser als 0, so steht der Benutzer auf der linken Seite. Das bedeutet auch, dass der Nutzer nach rechts gemappt wird, falls er direkt auf der Linie steht. </w:t>
      </w:r>
    </w:p>
    <w:p w14:paraId="1ADAD526" w14:textId="77777777" w:rsidR="001A4810" w:rsidRPr="00423D5F" w:rsidRDefault="001A4810" w:rsidP="00C0772F"/>
    <w:p w14:paraId="5E970887" w14:textId="2EE810F0" w:rsidR="004E7470" w:rsidRPr="00423D5F" w:rsidRDefault="004E7470" w:rsidP="00C0772F">
      <w:r w:rsidRPr="00423D5F">
        <w:t>Sollte wegen schlechtem GPS Signals die Seite nicht stimmen, kann der Benutzer sie selbstständig wechseln. Dazu steh</w:t>
      </w:r>
      <w:r w:rsidR="009C737D" w:rsidRPr="00423D5F">
        <w:t>t</w:t>
      </w:r>
      <w:r w:rsidRPr="00423D5F">
        <w:t xml:space="preserve"> ihm ein </w:t>
      </w:r>
      <w:r w:rsidR="006C7644" w:rsidRPr="00423D5F">
        <w:t>Bedienelement</w:t>
      </w:r>
      <w:r w:rsidRPr="00423D5F">
        <w:t xml:space="preserve"> auf dem Bildschirm zur Verfügung.</w:t>
      </w:r>
    </w:p>
    <w:p w14:paraId="311CFA31" w14:textId="77777777" w:rsidR="008D293E" w:rsidRPr="00423D5F" w:rsidRDefault="008D293E" w:rsidP="00C0772F"/>
    <w:p w14:paraId="67D1E1C1" w14:textId="2FD542B5" w:rsidR="008D293E" w:rsidRPr="00423D5F" w:rsidRDefault="008D293E" w:rsidP="00C0772F">
      <w:r w:rsidRPr="00423D5F">
        <w:t>Abbildung 35 zeigt die Bedeutung der Blickrichtung zur Ermittlung der Strassenseite. W</w:t>
      </w:r>
      <w:r w:rsidR="002B4930" w:rsidRPr="00423D5F">
        <w:t>eil</w:t>
      </w:r>
      <w:r w:rsidRPr="00423D5F">
        <w:t xml:space="preserve"> in der linken Grafik die Blickrichtung nach rechts zeigt, wird </w:t>
      </w:r>
      <w:r w:rsidR="002B4930" w:rsidRPr="00423D5F">
        <w:t xml:space="preserve">ermittelt, </w:t>
      </w:r>
      <w:r w:rsidRPr="00423D5F">
        <w:t xml:space="preserve">dass man sich auf der linken Strassenseite befindet. In der rechten Grafik ist man </w:t>
      </w:r>
      <w:r w:rsidR="002B4930" w:rsidRPr="00423D5F">
        <w:t xml:space="preserve">hingegen </w:t>
      </w:r>
      <w:r w:rsidRPr="00423D5F">
        <w:t>dem anderen</w:t>
      </w:r>
      <w:r w:rsidR="002B4930" w:rsidRPr="00423D5F">
        <w:t xml:space="preserve"> Ende der Strasse zugewendet. Die</w:t>
      </w:r>
      <w:r w:rsidRPr="00423D5F">
        <w:t>s bewirkt ein</w:t>
      </w:r>
      <w:r w:rsidR="002B4930" w:rsidRPr="00423D5F">
        <w:t>en</w:t>
      </w:r>
      <w:r w:rsidRPr="00423D5F">
        <w:t xml:space="preserve"> Wech</w:t>
      </w:r>
      <w:r w:rsidR="002B4930" w:rsidRPr="00423D5F">
        <w:t>s</w:t>
      </w:r>
      <w:r w:rsidRPr="00423D5F">
        <w:t>el von Start- und Endknoten</w:t>
      </w:r>
      <w:r w:rsidR="002B4930" w:rsidRPr="00423D5F">
        <w:t xml:space="preserve"> zur Bestimmung der Strassenseite</w:t>
      </w:r>
      <w:r w:rsidR="000549F8" w:rsidRPr="00423D5F">
        <w:t>.</w:t>
      </w:r>
    </w:p>
    <w:p w14:paraId="0EED4D52" w14:textId="77777777" w:rsidR="008D293E" w:rsidRPr="00423D5F" w:rsidRDefault="008D293E" w:rsidP="00C0772F"/>
    <w:p w14:paraId="126C6A57" w14:textId="77777777" w:rsidR="008D293E" w:rsidRPr="00423D5F" w:rsidRDefault="008D293E" w:rsidP="00C0772F">
      <w:r w:rsidRPr="00423D5F">
        <w:rPr>
          <w:noProof/>
          <w:lang w:eastAsia="de-CH"/>
        </w:rPr>
        <mc:AlternateContent>
          <mc:Choice Requires="wpg">
            <w:drawing>
              <wp:inline distT="0" distB="0" distL="0" distR="0" wp14:anchorId="5C590E4F" wp14:editId="5F86D898">
                <wp:extent cx="2593340" cy="1374140"/>
                <wp:effectExtent l="0" t="38100" r="73660" b="0"/>
                <wp:docPr id="841" name="Group 841"/>
                <wp:cNvGraphicFramePr/>
                <a:graphic xmlns:a="http://schemas.openxmlformats.org/drawingml/2006/main">
                  <a:graphicData uri="http://schemas.microsoft.com/office/word/2010/wordprocessingGroup">
                    <wpg:wgp>
                      <wpg:cNvGrpSpPr/>
                      <wpg:grpSpPr>
                        <a:xfrm>
                          <a:off x="0" y="0"/>
                          <a:ext cx="2593340" cy="1374140"/>
                          <a:chOff x="0" y="0"/>
                          <a:chExt cx="2593340" cy="1374140"/>
                        </a:xfrm>
                      </wpg:grpSpPr>
                      <wps:wsp>
                        <wps:cNvPr id="842" name="Textfeld 2"/>
                        <wps:cNvSpPr txBox="1">
                          <a:spLocks noChangeArrowheads="1"/>
                        </wps:cNvSpPr>
                        <wps:spPr bwMode="auto">
                          <a:xfrm>
                            <a:off x="116958" y="584791"/>
                            <a:ext cx="1401474" cy="240072"/>
                          </a:xfrm>
                          <a:prstGeom prst="rect">
                            <a:avLst/>
                          </a:prstGeom>
                          <a:noFill/>
                          <a:ln w="9525">
                            <a:noFill/>
                            <a:miter lim="800000"/>
                            <a:headEnd/>
                            <a:tailEnd/>
                          </a:ln>
                        </wps:spPr>
                        <wps:txbx>
                          <w:txbxContent>
                            <w:p w14:paraId="08DFFDFA" w14:textId="77777777" w:rsidR="004219EC" w:rsidRPr="0093160D" w:rsidRDefault="004219EC" w:rsidP="00C0772F">
                              <w:pPr>
                                <w:pStyle w:val="NoSpacing"/>
                              </w:pPr>
                              <w:r w:rsidRPr="0093160D">
                                <w:t>Aktueller Standort</w:t>
                              </w:r>
                            </w:p>
                          </w:txbxContent>
                        </wps:txbx>
                        <wps:bodyPr rot="0" vert="horz" wrap="square" lIns="91440" tIns="45720" rIns="91440" bIns="45720" anchor="t" anchorCtr="0">
                          <a:noAutofit/>
                        </wps:bodyPr>
                      </wps:wsp>
                      <wpg:grpSp>
                        <wpg:cNvPr id="843" name="Group 843"/>
                        <wpg:cNvGrpSpPr/>
                        <wpg:grpSpPr>
                          <a:xfrm>
                            <a:off x="0" y="0"/>
                            <a:ext cx="2593340" cy="1374140"/>
                            <a:chOff x="159698" y="0"/>
                            <a:chExt cx="2593790" cy="1374289"/>
                          </a:xfrm>
                        </wpg:grpSpPr>
                        <wpg:grpSp>
                          <wpg:cNvPr id="844" name="Group 844"/>
                          <wpg:cNvGrpSpPr/>
                          <wpg:grpSpPr>
                            <a:xfrm>
                              <a:off x="159698" y="0"/>
                              <a:ext cx="2593790" cy="1374289"/>
                              <a:chOff x="159698" y="0"/>
                              <a:chExt cx="2593790" cy="1374289"/>
                            </a:xfrm>
                          </wpg:grpSpPr>
                          <wps:wsp>
                            <wps:cNvPr id="845" name="Straight Connector 845"/>
                            <wps:cNvCnPr/>
                            <wps:spPr>
                              <a:xfrm>
                                <a:off x="669851" y="1041991"/>
                                <a:ext cx="1757939" cy="0"/>
                              </a:xfrm>
                              <a:prstGeom prst="line">
                                <a:avLst/>
                              </a:prstGeom>
                              <a:ln>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wps:wsp>
                            <wps:cNvPr id="846" name="Straight Connector 846"/>
                            <wps:cNvCnPr/>
                            <wps:spPr>
                              <a:xfrm>
                                <a:off x="2402958" y="627321"/>
                                <a:ext cx="0" cy="421495"/>
                              </a:xfrm>
                              <a:prstGeom prst="line">
                                <a:avLst/>
                              </a:prstGeom>
                              <a:ln>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wpg:grpSp>
                            <wpg:cNvPr id="847" name="Group 847"/>
                            <wpg:cNvGrpSpPr/>
                            <wpg:grpSpPr>
                              <a:xfrm>
                                <a:off x="159698" y="0"/>
                                <a:ext cx="2593790" cy="1374289"/>
                                <a:chOff x="159698" y="0"/>
                                <a:chExt cx="2593790" cy="1374289"/>
                              </a:xfrm>
                            </wpg:grpSpPr>
                            <wps:wsp>
                              <wps:cNvPr id="848" name="Straight Connector 848"/>
                              <wps:cNvCnPr/>
                              <wps:spPr>
                                <a:xfrm>
                                  <a:off x="1116418" y="520996"/>
                                  <a:ext cx="1285240" cy="0"/>
                                </a:xfrm>
                                <a:prstGeom prst="line">
                                  <a:avLst/>
                                </a:prstGeom>
                                <a:ln>
                                  <a:solidFill>
                                    <a:srgbClr val="C00000"/>
                                  </a:solidFill>
                                  <a:prstDash val="dash"/>
                                </a:ln>
                              </wps:spPr>
                              <wps:style>
                                <a:lnRef idx="1">
                                  <a:schemeClr val="accent1"/>
                                </a:lnRef>
                                <a:fillRef idx="0">
                                  <a:schemeClr val="accent1"/>
                                </a:fillRef>
                                <a:effectRef idx="0">
                                  <a:schemeClr val="accent1"/>
                                </a:effectRef>
                                <a:fontRef idx="minor">
                                  <a:schemeClr val="tx1"/>
                                </a:fontRef>
                              </wps:style>
                              <wps:bodyPr/>
                            </wps:wsp>
                            <wps:wsp>
                              <wps:cNvPr id="849" name="Straight Connector 849"/>
                              <wps:cNvCnPr/>
                              <wps:spPr>
                                <a:xfrm>
                                  <a:off x="669851" y="510363"/>
                                  <a:ext cx="513080" cy="0"/>
                                </a:xfrm>
                                <a:prstGeom prst="line">
                                  <a:avLst/>
                                </a:prstGeom>
                                <a:ln>
                                  <a:solidFill>
                                    <a:srgbClr val="C00000"/>
                                  </a:solidFill>
                                  <a:prstDash val="dash"/>
                                </a:ln>
                              </wps:spPr>
                              <wps:style>
                                <a:lnRef idx="1">
                                  <a:schemeClr val="accent1"/>
                                </a:lnRef>
                                <a:fillRef idx="0">
                                  <a:schemeClr val="accent1"/>
                                </a:fillRef>
                                <a:effectRef idx="0">
                                  <a:schemeClr val="accent1"/>
                                </a:effectRef>
                                <a:fontRef idx="minor">
                                  <a:schemeClr val="tx1"/>
                                </a:fontRef>
                              </wps:style>
                              <wps:bodyPr/>
                            </wps:wsp>
                            <wpg:grpSp>
                              <wpg:cNvPr id="850" name="Group 850"/>
                              <wpg:cNvGrpSpPr/>
                              <wpg:grpSpPr>
                                <a:xfrm>
                                  <a:off x="159698" y="0"/>
                                  <a:ext cx="2593790" cy="1374289"/>
                                  <a:chOff x="255210" y="-53355"/>
                                  <a:chExt cx="2594123" cy="1374566"/>
                                </a:xfrm>
                              </wpg:grpSpPr>
                              <wps:wsp>
                                <wps:cNvPr id="851" name="Straight Connector 851"/>
                                <wps:cNvCnPr/>
                                <wps:spPr>
                                  <a:xfrm flipV="1">
                                    <a:off x="659218" y="499731"/>
                                    <a:ext cx="2190115" cy="499729"/>
                                  </a:xfrm>
                                  <a:prstGeom prst="line">
                                    <a:avLst/>
                                  </a:prstGeom>
                                  <a:ln>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852" name="Ellipse 418"/>
                                <wps:cNvSpPr/>
                                <wps:spPr>
                                  <a:xfrm>
                                    <a:off x="712381" y="946298"/>
                                    <a:ext cx="110490" cy="9715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 name="Ellipse 418"/>
                                <wps:cNvSpPr/>
                                <wps:spPr>
                                  <a:xfrm>
                                    <a:off x="2413590" y="552893"/>
                                    <a:ext cx="110490" cy="9715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 name="Straight Arrow Connector 854"/>
                                <wps:cNvCnPr>
                                  <a:stCxn id="860" idx="2"/>
                                </wps:cNvCnPr>
                                <wps:spPr>
                                  <a:xfrm flipV="1">
                                    <a:off x="1148250" y="-53353"/>
                                    <a:ext cx="1019375" cy="5055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55" name="Textfeld 2"/>
                                <wps:cNvSpPr txBox="1">
                                  <a:spLocks noChangeArrowheads="1"/>
                                </wps:cNvSpPr>
                                <wps:spPr bwMode="auto">
                                  <a:xfrm>
                                    <a:off x="276336" y="-53355"/>
                                    <a:ext cx="1701165" cy="258445"/>
                                  </a:xfrm>
                                  <a:prstGeom prst="rect">
                                    <a:avLst/>
                                  </a:prstGeom>
                                  <a:noFill/>
                                  <a:ln w="9525">
                                    <a:noFill/>
                                    <a:miter lim="800000"/>
                                    <a:headEnd/>
                                    <a:tailEnd/>
                                  </a:ln>
                                </wps:spPr>
                                <wps:txbx>
                                  <w:txbxContent>
                                    <w:p w14:paraId="141F232F" w14:textId="079B52F8" w:rsidR="004219EC" w:rsidRPr="001A4810" w:rsidRDefault="004219EC" w:rsidP="00C0772F">
                                      <w:pPr>
                                        <w:pStyle w:val="NoSpacing"/>
                                      </w:pPr>
                                      <w:r>
                                        <w:t>Blickrichtung</w:t>
                                      </w:r>
                                    </w:p>
                                  </w:txbxContent>
                                </wps:txbx>
                                <wps:bodyPr rot="0" vert="horz" wrap="square" lIns="91440" tIns="45720" rIns="91440" bIns="45720" anchor="t" anchorCtr="0">
                                  <a:noAutofit/>
                                </wps:bodyPr>
                              </wps:wsp>
                              <wps:wsp>
                                <wps:cNvPr id="856" name="Textfeld 2"/>
                                <wps:cNvSpPr txBox="1">
                                  <a:spLocks noChangeArrowheads="1"/>
                                </wps:cNvSpPr>
                                <wps:spPr bwMode="auto">
                                  <a:xfrm>
                                    <a:off x="255210" y="1062766"/>
                                    <a:ext cx="967503" cy="258445"/>
                                  </a:xfrm>
                                  <a:prstGeom prst="rect">
                                    <a:avLst/>
                                  </a:prstGeom>
                                  <a:noFill/>
                                  <a:ln w="9525">
                                    <a:noFill/>
                                    <a:miter lim="800000"/>
                                    <a:headEnd/>
                                    <a:tailEnd/>
                                  </a:ln>
                                </wps:spPr>
                                <wps:txbx>
                                  <w:txbxContent>
                                    <w:p w14:paraId="099580DE" w14:textId="77777777" w:rsidR="004219EC" w:rsidRPr="001A4810" w:rsidRDefault="004219EC" w:rsidP="00C0772F">
                                      <w:pPr>
                                        <w:pStyle w:val="NoSpacing"/>
                                      </w:pPr>
                                      <w:r>
                                        <w:t>Startknoten</w:t>
                                      </w:r>
                                    </w:p>
                                  </w:txbxContent>
                                </wps:txbx>
                                <wps:bodyPr rot="0" vert="horz" wrap="square" lIns="91440" tIns="45720" rIns="91440" bIns="45720" anchor="t" anchorCtr="0">
                                  <a:noAutofit/>
                                </wps:bodyPr>
                              </wps:wsp>
                              <wps:wsp>
                                <wps:cNvPr id="857" name="Textfeld 2"/>
                                <wps:cNvSpPr txBox="1">
                                  <a:spLocks noChangeArrowheads="1"/>
                                </wps:cNvSpPr>
                                <wps:spPr bwMode="auto">
                                  <a:xfrm>
                                    <a:off x="1902590" y="706151"/>
                                    <a:ext cx="946743" cy="240146"/>
                                  </a:xfrm>
                                  <a:prstGeom prst="rect">
                                    <a:avLst/>
                                  </a:prstGeom>
                                  <a:noFill/>
                                  <a:ln w="9525">
                                    <a:noFill/>
                                    <a:miter lim="800000"/>
                                    <a:headEnd/>
                                    <a:tailEnd/>
                                  </a:ln>
                                </wps:spPr>
                                <wps:txbx>
                                  <w:txbxContent>
                                    <w:p w14:paraId="477D805E" w14:textId="77777777" w:rsidR="004219EC" w:rsidRPr="001A4810" w:rsidRDefault="004219EC" w:rsidP="00C0772F">
                                      <w:pPr>
                                        <w:pStyle w:val="NoSpacing"/>
                                      </w:pPr>
                                      <w:r w:rsidRPr="001A4810">
                                        <w:t>End</w:t>
                                      </w:r>
                                      <w:r>
                                        <w:t>knoten</w:t>
                                      </w:r>
                                    </w:p>
                                  </w:txbxContent>
                                </wps:txbx>
                                <wps:bodyPr rot="0" vert="horz" wrap="square" lIns="91440" tIns="45720" rIns="91440" bIns="45720" anchor="t" anchorCtr="0">
                                  <a:noAutofit/>
                                </wps:bodyPr>
                              </wps:wsp>
                            </wpg:grpSp>
                            <wps:wsp>
                              <wps:cNvPr id="858" name="Straight Connector 858"/>
                              <wps:cNvCnPr/>
                              <wps:spPr>
                                <a:xfrm>
                                  <a:off x="669851" y="520996"/>
                                  <a:ext cx="0" cy="505460"/>
                                </a:xfrm>
                                <a:prstGeom prst="line">
                                  <a:avLst/>
                                </a:prstGeom>
                                <a:ln>
                                  <a:solidFill>
                                    <a:srgbClr val="C00000"/>
                                  </a:solidFill>
                                  <a:prstDash val="dash"/>
                                </a:ln>
                              </wps:spPr>
                              <wps:style>
                                <a:lnRef idx="1">
                                  <a:schemeClr val="accent1"/>
                                </a:lnRef>
                                <a:fillRef idx="0">
                                  <a:schemeClr val="accent1"/>
                                </a:fillRef>
                                <a:effectRef idx="0">
                                  <a:schemeClr val="accent1"/>
                                </a:effectRef>
                                <a:fontRef idx="minor">
                                  <a:schemeClr val="tx1"/>
                                </a:fontRef>
                              </wps:style>
                              <wps:bodyPr/>
                            </wps:wsp>
                            <wps:wsp>
                              <wps:cNvPr id="859" name="Straight Connector 859"/>
                              <wps:cNvCnPr/>
                              <wps:spPr>
                                <a:xfrm>
                                  <a:off x="2402958" y="542261"/>
                                  <a:ext cx="0" cy="85060"/>
                                </a:xfrm>
                                <a:prstGeom prst="line">
                                  <a:avLst/>
                                </a:prstGeom>
                                <a:ln>
                                  <a:solidFill>
                                    <a:srgbClr val="C0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s:wsp>
                          <wps:cNvPr id="860" name="Ellipse 418"/>
                          <wps:cNvSpPr/>
                          <wps:spPr>
                            <a:xfrm>
                              <a:off x="1052623" y="457200"/>
                              <a:ext cx="109855" cy="96520"/>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Group 841" o:spid="_x0000_s1205" style="width:204.2pt;height:108.2pt;mso-position-horizontal-relative:char;mso-position-vertical-relative:line" coordsize="25933,13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">
                <v:shape id="_x0000_s1206" type="#_x0000_t202" style="position:absolute;left:1169;top:5847;width:14015;height:2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vLYsQA&#10;AADcAAAADwAAAGRycy9kb3ducmV2LnhtbESPQWvCQBSE7wX/w/IEb3VXsUWjmyAWoaeWpip4e2Sf&#10;STD7NmS3Sfrvu4VCj8PMfMPsstE2oqfO1441LOYKBHHhTM2lhtPn8XENwgdkg41j0vBNHrJ08rDD&#10;xLiBP6jPQykihH2CGqoQ2kRKX1Rk0c9dSxy9m+sshii7UpoOhwi3jVwq9Swt1hwXKmzpUFFxz7+s&#10;hvPb7XpZqffyxT61gxuVZLuRWs+m434LItAY/sN/7VejYb1awu+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by2LEAAAA3AAAAA8AAAAAAAAAAAAAAAAAmAIAAGRycy9k&#10;b3ducmV2LnhtbFBLBQYAAAAABAAEAPUAAACJAwAAAAA=&#10;" filled="f" stroked="f">
                  <v:textbox>
                    <w:txbxContent>
                      <w:p w14:paraId="08DFFDFA" w14:textId="77777777" w:rsidR="004219EC" w:rsidRPr="0093160D" w:rsidRDefault="004219EC" w:rsidP="00C0772F">
                        <w:pPr>
                          <w:pStyle w:val="NoSpacing"/>
                        </w:pPr>
                        <w:r w:rsidRPr="0093160D">
                          <w:t>Aktueller Standort</w:t>
                        </w:r>
                      </w:p>
                    </w:txbxContent>
                  </v:textbox>
                </v:shape>
                <v:group id="Group 843" o:spid="_x0000_s1207" style="position:absolute;width:25933;height:13741" coordorigin="1596" coordsize="25937,13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PrRcYAAADcAAAADwAAAGRycy9kb3ducmV2LnhtbESPQWvCQBSE7wX/w/KE&#10;3uom2hZJ3YQgtvQgQlWQ3h7ZZxKSfRuy2yT++25B6HGYmW+YTTaZVgzUu9qygngRgSAurK65VHA+&#10;vT+tQTiPrLG1TApu5CBLZw8bTLQd+YuGoy9FgLBLUEHlfZdI6YqKDLqF7YiDd7W9QR9kX0rd4xjg&#10;ppXLKHqVBmsOCxV2tK2oaI4/RsHHiGO+infDvrlub9+nl8NlH5NSj/MpfwPhafL/4Xv7UytYP6/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g+tFxgAAANwA&#10;AAAPAAAAAAAAAAAAAAAAAKoCAABkcnMvZG93bnJldi54bWxQSwUGAAAAAAQABAD6AAAAnQMAAAAA&#10;">
                  <v:group id="Group 844" o:spid="_x0000_s1208" style="position:absolute;left:1596;width:25938;height:13742" coordorigin="1596" coordsize="25937,13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mpzMcUAAADcAAAADwAAAGRycy9kb3ducmV2LnhtbESPS4vCQBCE78L+h6EX&#10;vOkk6wOJjiKyu+xBBB8g3ppMmwQzPSEzm8R/7wiCx6KqvqIWq86UoqHaFZYVxMMIBHFqdcGZgtPx&#10;ZzAD4TyyxtIyKbiTg9Xyo7fARNuW99QcfCYChF2CCnLvq0RKl+Zk0A1tRRy8q60N+iDrTOoa2wA3&#10;pfyKoqk0WHBYyLGiTU7p7fBvFPy22K5H8XezvV0398txsjtvY1Kq/9mt5yA8df4dfrX/tILZeAz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JqczHFAAAA3AAA&#10;AA8AAAAAAAAAAAAAAAAAqgIAAGRycy9kb3ducmV2LnhtbFBLBQYAAAAABAAEAPoAAACcAwAAAAA=&#10;">
                    <v:line id="Straight Connector 845" o:spid="_x0000_s1209" style="position:absolute;visibility:visible;mso-wrap-style:square" from="6698,10419" to="24277,10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q7ucYAAADcAAAADwAAAGRycy9kb3ducmV2LnhtbESP3WrCQBSE7wu+w3IK3jWbihaJrqJC&#10;pQWhqIXQu0P2mASzZ9PsNj9v3xUEL4eZ+YZZrntTiZYaV1pW8BrFIIgzq0vOFXyf31/mIJxH1lhZ&#10;JgUDOVivRk9LTLTt+EjtyeciQNglqKDwvk6kdFlBBl1ka+LgXWxj0AfZ5FI32AW4qeQkjt+kwZLD&#10;QoE17QrKrqc/o+B3m37l6bCLr/vNcW8+h9lhyz9KjZ/7zQKEp94/wvf2h1Ywn87gdiYcAbn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0Ku7nGAAAA3AAAAA8AAAAAAAAA&#10;AAAAAAAAoQIAAGRycy9kb3ducmV2LnhtbFBLBQYAAAAABAAEAPkAAACUAwAAAAA=&#10;" strokecolor="#00b0f0">
                      <v:stroke dashstyle="dash"/>
                    </v:line>
                    <v:line id="Straight Connector 846" o:spid="_x0000_s1210" style="position:absolute;visibility:visible;mso-wrap-style:square" from="24029,6273" to="24029,10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glzsYAAADcAAAADwAAAGRycy9kb3ducmV2LnhtbESP3WrCQBSE7wu+w3IK3jWbihWJrqJC&#10;pQWhqIXQu0P2mASzZ9PsNj9v7xYEL4eZ+YZZrntTiZYaV1pW8BrFIIgzq0vOFXyf31/mIJxH1lhZ&#10;JgUDOVivRk9LTLTt+EjtyeciQNglqKDwvk6kdFlBBl1ka+LgXWxj0AfZ5FI32AW4qeQkjmfSYMlh&#10;ocCadgVl19OfUfC7Tb/ydNjF1/3muDefw9thyz9KjZ/7zQKEp94/wvf2h1Ywn87g/0w4AnJ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YJc7GAAAA3AAAAA8AAAAAAAAA&#10;AAAAAAAAoQIAAGRycy9kb3ducmV2LnhtbFBLBQYAAAAABAAEAPkAAACUAwAAAAA=&#10;" strokecolor="#00b0f0">
                      <v:stroke dashstyle="dash"/>
                    </v:line>
                    <v:group id="Group 847" o:spid="_x0000_s1211" style="position:absolute;left:1596;width:25938;height:13742" coordorigin="1596" coordsize="25937,13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rjtRsYAAADcAAAADwAAAGRycy9kb3ducmV2LnhtbESPT2vCQBTE74LfYXlC&#10;b3UTazWkriKi0oMUqoXS2yP78gezb0N2TeK37xYKHoeZ+Q2z2gymFh21rrKsIJ5GIIgzqysuFHxd&#10;Ds8JCOeRNdaWScGdHGzW49EKU217/qTu7AsRIOxSVFB636RSuqwkg25qG+Lg5bY16INsC6lb7APc&#10;1HIWRQtpsOKwUGJDu5Ky6/lmFBx77Lcv8b47XfPd/efy+vF9ikmpp8mwfQPhafCP8H/7XStI5kv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uO1GxgAAANwA&#10;AAAPAAAAAAAAAAAAAAAAAKoCAABkcnMvZG93bnJldi54bWxQSwUGAAAAAAQABAD6AAAAnQMAAAAA&#10;">
                      <v:line id="Straight Connector 848" o:spid="_x0000_s1212" style="position:absolute;visibility:visible;mso-wrap-style:square" from="11164,5209" to="24016,5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YGP8IAAADcAAAADwAAAGRycy9kb3ducmV2LnhtbERPXWvCMBR9H/gfwhV8m6lFxFWjFGFs&#10;YmHoxOdLcm2LzU1pMtvt15sHYY+H873eDrYRd+p87VjBbJqAINbO1FwqOH+/vy5B+IBssHFMCn7J&#10;w3YzelljZlzPR7qfQiliCPsMFVQhtJmUXldk0U9dSxy5q+sshgi7UpoO+xhuG5kmyUJarDk2VNjS&#10;riJ9O/1YBX/F7Zy+1bmeJ3t3uegDfxXNh1KT8ZCvQAQawr/46f40CpbzuDaeiUdAb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jYGP8IAAADcAAAADwAAAAAAAAAAAAAA&#10;AAChAgAAZHJzL2Rvd25yZXYueG1sUEsFBgAAAAAEAAQA+QAAAJADAAAAAA==&#10;" strokecolor="#c00000">
                        <v:stroke dashstyle="dash"/>
                      </v:line>
                      <v:line id="Straight Connector 849" o:spid="_x0000_s1213" style="position:absolute;visibility:visible;mso-wrap-style:square" from="6698,5103" to="11829,5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qjpMQAAADcAAAADwAAAGRycy9kb3ducmV2LnhtbESPQYvCMBSE78L+h/CEvWmqiGjXKLIg&#10;uijIdsXzI3nbFpuX0kSt/nojCB6HmfmGmS1aW4kLNb50rGDQT0AQa2dKzhUc/la9CQgfkA1WjknB&#10;jTws5h+dGabGXfmXLlnIRYSwT1FBEUKdSul1QRZ939XE0ft3jcUQZZNL0+A1wm0lh0kylhZLjgsF&#10;1vRdkD5lZ6vgvjsdhtNyqUfJjzse9Zb3u2qt1Ge3XX6BCNSGd/jV3hgFk9EUnmfiEZD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eqOkxAAAANwAAAAPAAAAAAAAAAAA&#10;AAAAAKECAABkcnMvZG93bnJldi54bWxQSwUGAAAAAAQABAD5AAAAkgMAAAAA&#10;" strokecolor="#c00000">
                        <v:stroke dashstyle="dash"/>
                      </v:line>
                      <v:group id="Group 850" o:spid="_x0000_s1214" style="position:absolute;left:1596;width:25938;height:13742" coordorigin="2552,-533" coordsize="25941,137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jj78IAAADcAAAADwAAAGRycy9kb3ducmV2LnhtbERPy4rCMBTdC/5DuII7&#10;TTuDIh1TEZkZXIjgA2R2l+baljY3pcm09e/NQnB5OO/1ZjC16Kh1pWUF8TwCQZxZXXKu4Hr5ma1A&#10;OI+ssbZMCh7kYJOOR2tMtO35RN3Z5yKEsEtQQeF9k0jpsoIMurltiAN3t61BH2CbS91iH8JNLT+i&#10;aCkNlhwaCmxoV1BWnf+Ngt8e++1n/N0dqvvu8XdZHG+HmJSaTobtFwhPg3+LX+69VrBahP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iI4+/CAAAA3AAAAA8A&#10;AAAAAAAAAAAAAAAAqgIAAGRycy9kb3ducmV2LnhtbFBLBQYAAAAABAAEAPoAAACZAwAAAAA=&#10;">
                        <v:line id="Straight Connector 851" o:spid="_x0000_s1215" style="position:absolute;flip:y;visibility:visible;mso-wrap-style:square" from="6592,4997" to="28493,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6RsMQAAADcAAAADwAAAGRycy9kb3ducmV2LnhtbESPT4vCMBTE7wt+h/AEb2vaoiLVWNxF&#10;wcN68A94fTRv267NS2lSrd/eLAgeh5n5DbPMelOLG7WusqwgHkcgiHOrKy4UnE/bzzkI55E11pZJ&#10;wYMcZKvBxxJTbe98oNvRFyJA2KWooPS+SaV0eUkG3dg2xMH7ta1BH2RbSN3iPcBNLZMomkmDFYeF&#10;Ehv6Lim/Hjuj4Gu6PyUX3Ez+qoPT2m+o+0k6pUbDfr0A4an37/CrvdMK5tMY/s+EIyB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vpGwxAAAANwAAAAPAAAAAAAAAAAA&#10;AAAAAKECAABkcnMvZG93bnJldi54bWxQSwUGAAAAAAQABAD5AAAAkgMAAAAA&#10;" strokecolor="black [3213]">
                          <v:stroke endarrow="open"/>
                        </v:line>
                        <v:oval id="Ellipse 418" o:spid="_x0000_s1216" style="position:absolute;left:7123;top:9462;width:1105;height: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3m0sQA&#10;AADcAAAADwAAAGRycy9kb3ducmV2LnhtbESP0WrCQBRE3wv9h+UW+lY3ERRNs4aiCOJDodEPuGSv&#10;2cTs3ZBdTfz7rlDo4zAzZ5i8mGwn7jT4xrGCdJaAIK6cbrhWcD7tP1YgfEDW2DkmBQ/yUGxeX3LM&#10;tBv5h+5lqEWEsM9QgQmhz6T0lSGLfuZ64uhd3GAxRDnUUg84Rrjt5DxJltJiw3HBYE9bQ9W1vFkF&#10;y1Ca5tp+P9bJdjce0/1Ftl4q9f42fX2CCDSF//Bf+6AVrBZzeJ6JR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d5tLEAAAA3AAAAA8AAAAAAAAAAAAAAAAAmAIAAGRycy9k&#10;b3ducmV2LnhtbFBLBQYAAAAABAAEAPUAAACJAwAAAAA=&#10;" fillcolor="black [3213]" stroked="f" strokeweight="2pt"/>
                        <v:oval id="Ellipse 418" o:spid="_x0000_s1217" style="position:absolute;left:24135;top:5528;width:1105;height: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FDScIA&#10;AADcAAAADwAAAGRycy9kb3ducmV2LnhtbESP0YrCMBRE34X9h3AXfNNURdGuURZFEB+ErX7Apbk2&#10;1eamNNHWvzeCsI/DzJxhluvOVuJBjS8dKxgNExDEudMlFwrOp91gDsIHZI2VY1LwJA/r1Vdvial2&#10;Lf/RIwuFiBD2KSowIdSplD43ZNEPXU0cvYtrLIYom0LqBtsIt5UcJ8lMWiw5LhisaWMov2V3q2AW&#10;MlPersfnItls28Nod5FXL5Xqf3e/PyACdeE//GnvtYL5dALvM/EI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kUNJwgAAANwAAAAPAAAAAAAAAAAAAAAAAJgCAABkcnMvZG93&#10;bnJldi54bWxQSwUGAAAAAAQABAD1AAAAhwMAAAAA&#10;" fillcolor="black [3213]" stroked="f" strokeweight="2pt"/>
                        <v:shape id="Straight Arrow Connector 854" o:spid="_x0000_s1218" type="#_x0000_t32" style="position:absolute;left:11482;top:-533;width:10194;height:50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SbT8UAAADcAAAADwAAAGRycy9kb3ducmV2LnhtbESPX2vCMBTF3wW/Q7jC3jRV6pDOKLIh&#10;bAgb7QbDt2tz1xabm5Jktn57MxD2eDh/fpz1djCtuJDzjWUF81kCgri0uuFKwdfnfroC4QOyxtYy&#10;KbiSh+1mPFpjpm3POV2KUIk4wj5DBXUIXSalL2sy6Ge2I47ej3UGQ5SuktphH8dNKxdJ8igNNhwJ&#10;NXb0XFN5Ln5NhLyk+fLwfTillO8++tPb8T24o1IPk2H3BCLQEP7D9/arVrBapvB3Jh4Bub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ASbT8UAAADcAAAADwAAAAAAAAAA&#10;AAAAAAChAgAAZHJzL2Rvd25yZXYueG1sUEsFBgAAAAAEAAQA+QAAAJMDAAAAAA==&#10;" strokecolor="#8a9a90 [3044]">
                          <v:stroke endarrow="open"/>
                        </v:shape>
                        <v:shape id="_x0000_s1219" type="#_x0000_t202" style="position:absolute;left:2763;top:-533;width:17012;height:2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vFy8QA&#10;AADcAAAADwAAAGRycy9kb3ducmV2LnhtbESPW2sCMRSE3wv+h3AKvtWk0hW7NStiKfikeGmhb4fN&#10;2QvdnCyb1F3/vREEH4eZ+YZZLAfbiDN1vnas4XWiQBDnztRcajgdv17mIHxANtg4Jg0X8rDMRk8L&#10;TI3reU/nQyhFhLBPUUMVQptK6fOKLPqJa4mjV7jOYoiyK6XpsI9w28ipUjNpsea4UGFL64ryv8O/&#10;1fC9LX5/3tSu/LRJ27tBSbbvUuvx87D6ABFoCI/wvb0xGuZJ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rxcvEAAAA3AAAAA8AAAAAAAAAAAAAAAAAmAIAAGRycy9k&#10;b3ducmV2LnhtbFBLBQYAAAAABAAEAPUAAACJAwAAAAA=&#10;" filled="f" stroked="f">
                          <v:textbox>
                            <w:txbxContent>
                              <w:p w14:paraId="141F232F" w14:textId="079B52F8" w:rsidR="004219EC" w:rsidRPr="001A4810" w:rsidRDefault="004219EC" w:rsidP="00C0772F">
                                <w:pPr>
                                  <w:pStyle w:val="NoSpacing"/>
                                </w:pPr>
                                <w:r>
                                  <w:t>Blickrichtung</w:t>
                                </w:r>
                              </w:p>
                            </w:txbxContent>
                          </v:textbox>
                        </v:shape>
                        <v:shape id="_x0000_s1220" type="#_x0000_t202" style="position:absolute;left:2552;top:10627;width:9675;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lbvMQA&#10;AADcAAAADwAAAGRycy9kb3ducmV2LnhtbESPQWvCQBSE70L/w/IKveluSw2augliKfSkGFuht0f2&#10;mYRm34bs1qT/3hUEj8PMfMOs8tG24ky9bxxreJ4pEMSlMw1XGr4OH9MFCB+QDbaOScM/ecizh8kK&#10;U+MG3tO5CJWIEPYpaqhD6FIpfVmTRT9zHXH0Tq63GKLsK2l6HCLctvJFqURabDgu1NjRpqbyt/iz&#10;Gr63p5/jq9pV73beDW5Uku1Sav30OK7fQAQawz18a38aDYt5A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W7zEAAAA3AAAAA8AAAAAAAAAAAAAAAAAmAIAAGRycy9k&#10;b3ducmV2LnhtbFBLBQYAAAAABAAEAPUAAACJAwAAAAA=&#10;" filled="f" stroked="f">
                          <v:textbox>
                            <w:txbxContent>
                              <w:p w14:paraId="099580DE" w14:textId="77777777" w:rsidR="004219EC" w:rsidRPr="001A4810" w:rsidRDefault="004219EC" w:rsidP="00C0772F">
                                <w:pPr>
                                  <w:pStyle w:val="NoSpacing"/>
                                </w:pPr>
                                <w:r>
                                  <w:t>Startknoten</w:t>
                                </w:r>
                              </w:p>
                            </w:txbxContent>
                          </v:textbox>
                        </v:shape>
                        <v:shape id="_x0000_s1221" type="#_x0000_t202" style="position:absolute;left:19025;top:7061;width:9468;height:2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X+J8QA&#10;AADcAAAADwAAAGRycy9kb3ducmV2LnhtbESPT4vCMBTE78J+h/AW9rYmK+pqNcqiCJ6U9R94ezTP&#10;tti8lCZr67c3woLHYWZ+w0znrS3FjWpfONbw1VUgiFNnCs40HParzxEIH5ANlo5Jw508zGdvnSkm&#10;xjX8S7ddyESEsE9QQx5ClUjp05ws+q6riKN3cbXFEGWdSVNjE+G2lD2lhtJiwXEhx4oWOaXX3Z/V&#10;cNxczqe+2mZLO6ga1yrJdiy1/nhvfyYgArXhFf5vr42G0eAbnmfiEZ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1/ifEAAAA3AAAAA8AAAAAAAAAAAAAAAAAmAIAAGRycy9k&#10;b3ducmV2LnhtbFBLBQYAAAAABAAEAPUAAACJAwAAAAA=&#10;" filled="f" stroked="f">
                          <v:textbox>
                            <w:txbxContent>
                              <w:p w14:paraId="477D805E" w14:textId="77777777" w:rsidR="004219EC" w:rsidRPr="001A4810" w:rsidRDefault="004219EC" w:rsidP="00C0772F">
                                <w:pPr>
                                  <w:pStyle w:val="NoSpacing"/>
                                </w:pPr>
                                <w:r w:rsidRPr="001A4810">
                                  <w:t>End</w:t>
                                </w:r>
                                <w:r>
                                  <w:t>knoten</w:t>
                                </w:r>
                              </w:p>
                            </w:txbxContent>
                          </v:textbox>
                        </v:shape>
                      </v:group>
                      <v:line id="Straight Connector 858" o:spid="_x0000_s1222" style="position:absolute;visibility:visible;mso-wrap-style:square" from="6698,5209" to="6698,10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4sIAAADcAAAADwAAAGRycy9kb3ducmV2LnhtbERPXWvCMBR9H/gfwhV8W1PFDa1GEUHm&#10;mCDrxOdLcm2LzU1psrbu1y8Pgz0ezvd6O9hadNT6yrGCaZKCINbOVFwouHwdnhcgfEA2WDsmBQ/y&#10;sN2MntaYGdfzJ3V5KEQMYZ+hgjKEJpPS65Is+sQ1xJG7udZiiLAtpGmxj+G2lrM0fZUWK44NJTa0&#10;L0nf82+r4Od0v8yW1U7P03d3veoPPp/qN6Um42G3AhFoCP/iP/fRKFi8xLXxTDwC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Q4sIAAADcAAAADwAAAAAAAAAAAAAA&#10;AAChAgAAZHJzL2Rvd25yZXYueG1sUEsFBgAAAAAEAAQA+QAAAJADAAAAAA==&#10;" strokecolor="#c00000">
                        <v:stroke dashstyle="dash"/>
                      </v:line>
                      <v:line id="Straight Connector 859" o:spid="_x0000_s1223" style="position:absolute;visibility:visible;mso-wrap-style:square" from="24029,5422" to="24029,6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M1ecUAAADcAAAADwAAAGRycy9kb3ducmV2LnhtbESPQWvCQBSE74X+h+UJ3upG0aKpq0ih&#10;aKkgasj5sfuaBLNvQ3abpP76bqHQ4zAz3zDr7WBr0VHrK8cKppMEBLF2puJCQXZ9e1qC8AHZYO2Y&#10;FHyTh+3m8WGNqXE9n6m7hEJECPsUFZQhNKmUXpdk0U9cQxy9T9daDFG2hTQt9hFuazlLkmdpseK4&#10;UGJDryXp2+XLKrgfb9lsVe30PHl3ea4/+HSs90qNR8PuBUSgIfyH/9oHo2C5WMHvmXgE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M1ecUAAADcAAAADwAAAAAAAAAA&#10;AAAAAAChAgAAZHJzL2Rvd25yZXYueG1sUEsFBgAAAAAEAAQA+QAAAJMDAAAAAA==&#10;" strokecolor="#c00000">
                        <v:stroke dashstyle="dash"/>
                      </v:line>
                    </v:group>
                  </v:group>
                  <v:oval id="Ellipse 418" o:spid="_x0000_s1224" style="position:absolute;left:10526;top:4572;width:1098;height: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uPVcMA&#10;AADcAAAADwAAAGRycy9kb3ducmV2LnhtbERPu2rDMBTdC/0HcQtdSiOng3HcyKG0hHgKxEmHbBfr&#10;+kGtK9VSYvfvqyGQ8XDe681sBnGl0feWFSwXCQji2uqeWwWn4/Y1A+EDssbBMin4Iw+b4vFhjbm2&#10;Ex/oWoVWxBD2OSroQnC5lL7uyKBfWEccucaOBkOEYyv1iFMMN4N8S5JUGuw5NnTo6LOj+qe6GAWr&#10;8+7QvOx9+fuF5rSn2Z3Lb6fU89P88Q4i0Bzu4pu71AqyNM6PZ+IRk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uPVcMAAADcAAAADwAAAAAAAAAAAAAAAACYAgAAZHJzL2Rv&#10;d25yZXYueG1sUEsFBgAAAAAEAAQA9QAAAIgDAAAAAA==&#10;" fillcolor="#cf543f [3205]" stroked="f" strokeweight="2pt"/>
                </v:group>
                <w10:anchorlock/>
              </v:group>
            </w:pict>
          </mc:Fallback>
        </mc:AlternateContent>
      </w:r>
      <w:r w:rsidRPr="00423D5F">
        <w:rPr>
          <w:noProof/>
          <w:lang w:eastAsia="de-CH"/>
        </w:rPr>
        <mc:AlternateContent>
          <mc:Choice Requires="wpg">
            <w:drawing>
              <wp:inline distT="0" distB="0" distL="0" distR="0" wp14:anchorId="53302EA3" wp14:editId="7A7A00DF">
                <wp:extent cx="2572385" cy="1264285"/>
                <wp:effectExtent l="0" t="0" r="0" b="0"/>
                <wp:docPr id="861" name="Group 861"/>
                <wp:cNvGraphicFramePr/>
                <a:graphic xmlns:a="http://schemas.openxmlformats.org/drawingml/2006/main">
                  <a:graphicData uri="http://schemas.microsoft.com/office/word/2010/wordprocessingGroup">
                    <wpg:wgp>
                      <wpg:cNvGrpSpPr/>
                      <wpg:grpSpPr>
                        <a:xfrm>
                          <a:off x="0" y="0"/>
                          <a:ext cx="2572385" cy="1264285"/>
                          <a:chOff x="0" y="0"/>
                          <a:chExt cx="2572385" cy="1264285"/>
                        </a:xfrm>
                      </wpg:grpSpPr>
                      <wps:wsp>
                        <wps:cNvPr id="862" name="Textfeld 2"/>
                        <wps:cNvSpPr txBox="1">
                          <a:spLocks noChangeArrowheads="1"/>
                        </wps:cNvSpPr>
                        <wps:spPr bwMode="auto">
                          <a:xfrm>
                            <a:off x="138223" y="446567"/>
                            <a:ext cx="1401474" cy="240072"/>
                          </a:xfrm>
                          <a:prstGeom prst="rect">
                            <a:avLst/>
                          </a:prstGeom>
                          <a:noFill/>
                          <a:ln w="9525">
                            <a:noFill/>
                            <a:miter lim="800000"/>
                            <a:headEnd/>
                            <a:tailEnd/>
                          </a:ln>
                        </wps:spPr>
                        <wps:txbx>
                          <w:txbxContent>
                            <w:p w14:paraId="34B26712" w14:textId="77777777" w:rsidR="004219EC" w:rsidRPr="0093160D" w:rsidRDefault="004219EC" w:rsidP="00C0772F">
                              <w:pPr>
                                <w:pStyle w:val="NoSpacing"/>
                              </w:pPr>
                              <w:r w:rsidRPr="0093160D">
                                <w:t>Aktueller Standort</w:t>
                              </w:r>
                            </w:p>
                          </w:txbxContent>
                        </wps:txbx>
                        <wps:bodyPr rot="0" vert="horz" wrap="square" lIns="91440" tIns="45720" rIns="91440" bIns="45720" anchor="t" anchorCtr="0">
                          <a:noAutofit/>
                        </wps:bodyPr>
                      </wps:wsp>
                      <wpg:grpSp>
                        <wpg:cNvPr id="863" name="Group 863"/>
                        <wpg:cNvGrpSpPr/>
                        <wpg:grpSpPr>
                          <a:xfrm>
                            <a:off x="0" y="0"/>
                            <a:ext cx="2572385" cy="1264285"/>
                            <a:chOff x="159682" y="124463"/>
                            <a:chExt cx="2572776" cy="1264889"/>
                          </a:xfrm>
                        </wpg:grpSpPr>
                        <wpg:grpSp>
                          <wpg:cNvPr id="864" name="Group 864"/>
                          <wpg:cNvGrpSpPr/>
                          <wpg:grpSpPr>
                            <a:xfrm>
                              <a:off x="159682" y="124463"/>
                              <a:ext cx="2572776" cy="1264889"/>
                              <a:chOff x="159682" y="124463"/>
                              <a:chExt cx="2572776" cy="1264889"/>
                            </a:xfrm>
                          </wpg:grpSpPr>
                          <wps:wsp>
                            <wps:cNvPr id="865" name="Straight Connector 865"/>
                            <wps:cNvCnPr/>
                            <wps:spPr>
                              <a:xfrm>
                                <a:off x="669851" y="1041991"/>
                                <a:ext cx="1757939" cy="0"/>
                              </a:xfrm>
                              <a:prstGeom prst="line">
                                <a:avLst/>
                              </a:prstGeom>
                              <a:ln>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wps:wsp>
                            <wps:cNvPr id="866" name="Straight Connector 866"/>
                            <wps:cNvCnPr/>
                            <wps:spPr>
                              <a:xfrm>
                                <a:off x="2402958" y="627321"/>
                                <a:ext cx="0" cy="421495"/>
                              </a:xfrm>
                              <a:prstGeom prst="line">
                                <a:avLst/>
                              </a:prstGeom>
                              <a:ln>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wpg:grpSp>
                            <wpg:cNvPr id="867" name="Group 867"/>
                            <wpg:cNvGrpSpPr/>
                            <wpg:grpSpPr>
                              <a:xfrm>
                                <a:off x="159682" y="124463"/>
                                <a:ext cx="2572776" cy="1264889"/>
                                <a:chOff x="159682" y="124463"/>
                                <a:chExt cx="2572776" cy="1264889"/>
                              </a:xfrm>
                            </wpg:grpSpPr>
                            <wps:wsp>
                              <wps:cNvPr id="868" name="Straight Connector 868"/>
                              <wps:cNvCnPr/>
                              <wps:spPr>
                                <a:xfrm>
                                  <a:off x="1116418" y="520996"/>
                                  <a:ext cx="1285240" cy="0"/>
                                </a:xfrm>
                                <a:prstGeom prst="line">
                                  <a:avLst/>
                                </a:prstGeom>
                                <a:ln>
                                  <a:solidFill>
                                    <a:srgbClr val="C00000"/>
                                  </a:solidFill>
                                  <a:prstDash val="dash"/>
                                </a:ln>
                              </wps:spPr>
                              <wps:style>
                                <a:lnRef idx="1">
                                  <a:schemeClr val="accent1"/>
                                </a:lnRef>
                                <a:fillRef idx="0">
                                  <a:schemeClr val="accent1"/>
                                </a:fillRef>
                                <a:effectRef idx="0">
                                  <a:schemeClr val="accent1"/>
                                </a:effectRef>
                                <a:fontRef idx="minor">
                                  <a:schemeClr val="tx1"/>
                                </a:fontRef>
                              </wps:style>
                              <wps:bodyPr/>
                            </wps:wsp>
                            <wps:wsp>
                              <wps:cNvPr id="869" name="Straight Connector 869"/>
                              <wps:cNvCnPr/>
                              <wps:spPr>
                                <a:xfrm>
                                  <a:off x="669851" y="510363"/>
                                  <a:ext cx="513080" cy="0"/>
                                </a:xfrm>
                                <a:prstGeom prst="line">
                                  <a:avLst/>
                                </a:prstGeom>
                                <a:ln>
                                  <a:solidFill>
                                    <a:srgbClr val="C00000"/>
                                  </a:solidFill>
                                  <a:prstDash val="dash"/>
                                </a:ln>
                              </wps:spPr>
                              <wps:style>
                                <a:lnRef idx="1">
                                  <a:schemeClr val="accent1"/>
                                </a:lnRef>
                                <a:fillRef idx="0">
                                  <a:schemeClr val="accent1"/>
                                </a:fillRef>
                                <a:effectRef idx="0">
                                  <a:schemeClr val="accent1"/>
                                </a:effectRef>
                                <a:fontRef idx="minor">
                                  <a:schemeClr val="tx1"/>
                                </a:fontRef>
                              </wps:style>
                              <wps:bodyPr/>
                            </wps:wsp>
                            <wpg:grpSp>
                              <wpg:cNvPr id="870" name="Group 870"/>
                              <wpg:cNvGrpSpPr/>
                              <wpg:grpSpPr>
                                <a:xfrm>
                                  <a:off x="159682" y="124463"/>
                                  <a:ext cx="2572776" cy="1264889"/>
                                  <a:chOff x="255194" y="71133"/>
                                  <a:chExt cx="2573106" cy="1265144"/>
                                </a:xfrm>
                              </wpg:grpSpPr>
                              <wps:wsp>
                                <wps:cNvPr id="871" name="Straight Connector 871"/>
                                <wps:cNvCnPr/>
                                <wps:spPr>
                                  <a:xfrm flipV="1">
                                    <a:off x="393256" y="552893"/>
                                    <a:ext cx="2286399" cy="509873"/>
                                  </a:xfrm>
                                  <a:prstGeom prst="line">
                                    <a:avLst/>
                                  </a:prstGeom>
                                  <a:ln>
                                    <a:solidFill>
                                      <a:schemeClr val="tx1"/>
                                    </a:solidFill>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72" name="Ellipse 418"/>
                                <wps:cNvSpPr/>
                                <wps:spPr>
                                  <a:xfrm>
                                    <a:off x="712381" y="946298"/>
                                    <a:ext cx="110490" cy="9715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Ellipse 418"/>
                                <wps:cNvSpPr/>
                                <wps:spPr>
                                  <a:xfrm>
                                    <a:off x="2413590" y="552893"/>
                                    <a:ext cx="110490" cy="9715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Straight Arrow Connector 874"/>
                                <wps:cNvCnPr>
                                  <a:stCxn id="880" idx="2"/>
                                </wps:cNvCnPr>
                                <wps:spPr>
                                  <a:xfrm flipH="1" flipV="1">
                                    <a:off x="393222" y="329483"/>
                                    <a:ext cx="755028" cy="12272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75" name="Textfeld 2"/>
                                <wps:cNvSpPr txBox="1">
                                  <a:spLocks noChangeArrowheads="1"/>
                                </wps:cNvSpPr>
                                <wps:spPr bwMode="auto">
                                  <a:xfrm>
                                    <a:off x="255194" y="71133"/>
                                    <a:ext cx="1701165" cy="258445"/>
                                  </a:xfrm>
                                  <a:prstGeom prst="rect">
                                    <a:avLst/>
                                  </a:prstGeom>
                                  <a:noFill/>
                                  <a:ln w="9525">
                                    <a:noFill/>
                                    <a:miter lim="800000"/>
                                    <a:headEnd/>
                                    <a:tailEnd/>
                                  </a:ln>
                                </wps:spPr>
                                <wps:txbx>
                                  <w:txbxContent>
                                    <w:p w14:paraId="3B28FDF9" w14:textId="6D598354" w:rsidR="004219EC" w:rsidRPr="001A4810" w:rsidRDefault="004219EC" w:rsidP="00C0772F">
                                      <w:pPr>
                                        <w:pStyle w:val="NoSpacing"/>
                                        <w:rPr>
                                          <w:ins w:id="147" w:author="Julia" w:date="2013-12-18T12:23:00Z"/>
                                        </w:rPr>
                                      </w:pPr>
                                      <w:r>
                                        <w:t>Blickrichtung</w:t>
                                      </w:r>
                                    </w:p>
                                  </w:txbxContent>
                                </wps:txbx>
                                <wps:bodyPr rot="0" vert="horz" wrap="square" lIns="91440" tIns="45720" rIns="91440" bIns="45720" anchor="t" anchorCtr="0">
                                  <a:noAutofit/>
                                </wps:bodyPr>
                              </wps:wsp>
                              <wps:wsp>
                                <wps:cNvPr id="876" name="Textfeld 2"/>
                                <wps:cNvSpPr txBox="1">
                                  <a:spLocks noChangeArrowheads="1"/>
                                </wps:cNvSpPr>
                                <wps:spPr bwMode="auto">
                                  <a:xfrm>
                                    <a:off x="1860797" y="668224"/>
                                    <a:ext cx="967503" cy="258445"/>
                                  </a:xfrm>
                                  <a:prstGeom prst="rect">
                                    <a:avLst/>
                                  </a:prstGeom>
                                  <a:noFill/>
                                  <a:ln w="9525">
                                    <a:noFill/>
                                    <a:miter lim="800000"/>
                                    <a:headEnd/>
                                    <a:tailEnd/>
                                  </a:ln>
                                </wps:spPr>
                                <wps:txbx>
                                  <w:txbxContent>
                                    <w:p w14:paraId="2EA40A88" w14:textId="77777777" w:rsidR="004219EC" w:rsidRPr="001A4810" w:rsidRDefault="004219EC" w:rsidP="00C0772F">
                                      <w:pPr>
                                        <w:pStyle w:val="NoSpacing"/>
                                      </w:pPr>
                                      <w:r>
                                        <w:t>Startknoten</w:t>
                                      </w:r>
                                    </w:p>
                                  </w:txbxContent>
                                </wps:txbx>
                                <wps:bodyPr rot="0" vert="horz" wrap="square" lIns="91440" tIns="45720" rIns="91440" bIns="45720" anchor="t" anchorCtr="0">
                                  <a:noAutofit/>
                                </wps:bodyPr>
                              </wps:wsp>
                              <wps:wsp>
                                <wps:cNvPr id="877" name="Textfeld 2"/>
                                <wps:cNvSpPr txBox="1">
                                  <a:spLocks noChangeArrowheads="1"/>
                                </wps:cNvSpPr>
                                <wps:spPr bwMode="auto">
                                  <a:xfrm>
                                    <a:off x="393534" y="1096131"/>
                                    <a:ext cx="946743" cy="240146"/>
                                  </a:xfrm>
                                  <a:prstGeom prst="rect">
                                    <a:avLst/>
                                  </a:prstGeom>
                                  <a:noFill/>
                                  <a:ln w="9525">
                                    <a:noFill/>
                                    <a:miter lim="800000"/>
                                    <a:headEnd/>
                                    <a:tailEnd/>
                                  </a:ln>
                                </wps:spPr>
                                <wps:txbx>
                                  <w:txbxContent>
                                    <w:p w14:paraId="6634CB69" w14:textId="77777777" w:rsidR="004219EC" w:rsidRPr="001A4810" w:rsidRDefault="004219EC" w:rsidP="00C0772F">
                                      <w:pPr>
                                        <w:pStyle w:val="NoSpacing"/>
                                      </w:pPr>
                                      <w:r w:rsidRPr="001A4810">
                                        <w:t>End</w:t>
                                      </w:r>
                                      <w:r>
                                        <w:t>knoten</w:t>
                                      </w:r>
                                    </w:p>
                                  </w:txbxContent>
                                </wps:txbx>
                                <wps:bodyPr rot="0" vert="horz" wrap="square" lIns="91440" tIns="45720" rIns="91440" bIns="45720" anchor="t" anchorCtr="0">
                                  <a:noAutofit/>
                                </wps:bodyPr>
                              </wps:wsp>
                            </wpg:grpSp>
                            <wps:wsp>
                              <wps:cNvPr id="878" name="Straight Connector 878"/>
                              <wps:cNvCnPr/>
                              <wps:spPr>
                                <a:xfrm>
                                  <a:off x="669851" y="520996"/>
                                  <a:ext cx="0" cy="505460"/>
                                </a:xfrm>
                                <a:prstGeom prst="line">
                                  <a:avLst/>
                                </a:prstGeom>
                                <a:ln>
                                  <a:solidFill>
                                    <a:srgbClr val="C00000"/>
                                  </a:solidFill>
                                  <a:prstDash val="dash"/>
                                </a:ln>
                              </wps:spPr>
                              <wps:style>
                                <a:lnRef idx="1">
                                  <a:schemeClr val="accent1"/>
                                </a:lnRef>
                                <a:fillRef idx="0">
                                  <a:schemeClr val="accent1"/>
                                </a:fillRef>
                                <a:effectRef idx="0">
                                  <a:schemeClr val="accent1"/>
                                </a:effectRef>
                                <a:fontRef idx="minor">
                                  <a:schemeClr val="tx1"/>
                                </a:fontRef>
                              </wps:style>
                              <wps:bodyPr/>
                            </wps:wsp>
                            <wps:wsp>
                              <wps:cNvPr id="879" name="Straight Connector 879"/>
                              <wps:cNvCnPr/>
                              <wps:spPr>
                                <a:xfrm>
                                  <a:off x="2402958" y="542261"/>
                                  <a:ext cx="0" cy="85060"/>
                                </a:xfrm>
                                <a:prstGeom prst="line">
                                  <a:avLst/>
                                </a:prstGeom>
                                <a:ln>
                                  <a:solidFill>
                                    <a:srgbClr val="C0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s:wsp>
                          <wps:cNvPr id="880" name="Ellipse 418"/>
                          <wps:cNvSpPr/>
                          <wps:spPr>
                            <a:xfrm>
                              <a:off x="1052623" y="457200"/>
                              <a:ext cx="109855" cy="96520"/>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Group 861" o:spid="_x0000_s1225" style="width:202.55pt;height:99.55pt;mso-position-horizontal-relative:char;mso-position-vertical-relative:line" coordsize="25723,12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">
                <v:shape id="_x0000_s1226" type="#_x0000_t202" style="position:absolute;left:1382;top:4465;width:14014;height:2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6XAsQA&#10;AADcAAAADwAAAGRycy9kb3ducmV2LnhtbESPQWvCQBSE7wX/w/KE3uquYoNGN0EsQk8tTVXw9sg+&#10;k2D2bchuTfrvu4VCj8PMfMNs89G24k69bxxrmM8UCOLSmYYrDcfPw9MKhA/IBlvHpOGbPOTZ5GGL&#10;qXEDf9C9CJWIEPYpaqhD6FIpfVmTRT9zHXH0rq63GKLsK2l6HCLctnKhVCItNhwXauxoX1N5K76s&#10;htPb9XJeqvfqxT53gxuVZLuWWj9Ox90GRKAx/If/2q9GwypZ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ulwLEAAAA3AAAAA8AAAAAAAAAAAAAAAAAmAIAAGRycy9k&#10;b3ducmV2LnhtbFBLBQYAAAAABAAEAPUAAACJAwAAAAA=&#10;" filled="f" stroked="f">
                  <v:textbox>
                    <w:txbxContent>
                      <w:p w14:paraId="34B26712" w14:textId="77777777" w:rsidR="004219EC" w:rsidRPr="0093160D" w:rsidRDefault="004219EC" w:rsidP="00C0772F">
                        <w:pPr>
                          <w:pStyle w:val="NoSpacing"/>
                        </w:pPr>
                        <w:r w:rsidRPr="0093160D">
                          <w:t>Aktueller Standort</w:t>
                        </w:r>
                      </w:p>
                    </w:txbxContent>
                  </v:textbox>
                </v:shape>
                <v:group id="Group 863" o:spid="_x0000_s1227" style="position:absolute;width:25723;height:12642" coordorigin="1596,1244" coordsize="25727,12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ja3JcQAAADcAAAA&#10;DwAAAAAAAAAAAAAAAACqAgAAZHJzL2Rvd25yZXYueG1sUEsFBgAAAAAEAAQA+gAAAJsDAAAAAA==&#10;">
                  <v:group id="Group 864" o:spid="_x0000_s1228" style="position:absolute;left:1596;top:1244;width:25728;height:12649" coordorigin="1596,1244" coordsize="25727,12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8vUcYAAADcAAAADwAAAGRycy9kb3ducmV2LnhtbESPQWvCQBSE7wX/w/KE&#10;3uomthVJ3YQgKh6kUC2U3h7ZZxKSfRuyaxL/fbdQ6HGYmW+YTTaZVgzUu9qygngRgSAurK65VPB5&#10;2T+tQTiPrLG1TAru5CBLZw8bTLQd+YOGsy9FgLBLUEHlfZdI6YqKDLqF7YiDd7W9QR9kX0rd4xjg&#10;ppXLKFpJgzWHhQo72lZUNOebUXAYccyf491waq7b+/fl9f3rFJNSj/MpfwPhafL/4b/2UStYr17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3y9RxgAAANwA&#10;AAAPAAAAAAAAAAAAAAAAAKoCAABkcnMvZG93bnJldi54bWxQSwUGAAAAAAQABAD6AAAAnQMAAAAA&#10;">
                    <v:line id="Straight Connector 865" o:spid="_x0000_s1229" style="position:absolute;visibility:visible;mso-wrap-style:square" from="6698,10419" to="24277,10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n2cYAAADcAAAADwAAAGRycy9kb3ducmV2LnhtbESPQWvCQBSE70L/w/IKvZmNBYNEV1Gh&#10;0kJBtIXg7ZF9JsHs2zS7Ncm/dwXB4zAz3zCLVW9qcaXWVZYVTKIYBHFudcWFgt+fj/EMhPPIGmvL&#10;pGAgB6vly2iBqbYdH+h69IUIEHYpKii9b1IpXV6SQRfZhjh4Z9sa9EG2hdQtdgFuavkex4k0WHFY&#10;KLGhbUn55fhvFPxtsn2RDdv4slsfduZrmH5v+KTU22u/noPw1Ptn+NH+1ApmyRTuZ8IRkM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a/59nGAAAA3AAAAA8AAAAAAAAA&#10;AAAAAAAAoQIAAGRycy9kb3ducmV2LnhtbFBLBQYAAAAABAAEAPkAAACUAwAAAAA=&#10;" strokecolor="#00b0f0">
                      <v:stroke dashstyle="dash"/>
                    </v:line>
                    <v:line id="Straight Connector 866" o:spid="_x0000_s1230" style="position:absolute;visibility:visible;mso-wrap-style:square" from="24029,6273" to="24029,10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15rsQAAADcAAAADwAAAGRycy9kb3ducmV2LnhtbESPQYvCMBSE7wv+h/AEb2uqYJFqFBUU&#10;FxZEVxBvj+bZFpuX2kRt/70RhD0OM/MNM503phQPql1hWcGgH4EgTq0uOFNw/Ft/j0E4j6yxtEwK&#10;WnIwn3W+ppho++Q9PQ4+EwHCLkEFufdVIqVLczLo+rYiDt7F1gZ9kHUmdY3PADelHEZRLA0WHBZy&#10;rGiVU3o93I2C2/K0y07tKrpuFvuN+WlHv0s+K9XrNosJCE+N/w9/2lutYBzH8D4TjoCcv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bXmuxAAAANwAAAAPAAAAAAAAAAAA&#10;AAAAAKECAABkcnMvZG93bnJldi54bWxQSwUGAAAAAAQABAD5AAAAkgMAAAAA&#10;" strokecolor="#00b0f0">
                      <v:stroke dashstyle="dash"/>
                    </v:line>
                    <v:group id="Group 867" o:spid="_x0000_s1231" style="position:absolute;left:1596;top:1244;width:25728;height:12649" coordorigin="1596,1244" coordsize="25727,12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2xJsYAAADcAAAADwAAAGRycy9kb3ducmV2LnhtbESPQWvCQBSE7wX/w/KE&#10;3uomllpJ3YQgWnqQQlWQ3h7ZZxKSfRuyaxL/fbdQ6HGYmW+YTTaZVgzUu9qygngRgSAurK65VHA+&#10;7Z/WIJxH1thaJgV3cpCls4cNJtqO/EXD0ZciQNglqKDyvkukdEVFBt3CdsTBu9reoA+yL6XucQxw&#10;08plFK2kwZrDQoUdbSsqmuPNKHgfccyf491waK7b+/fp5fNyiEmpx/mUv4HwNPn/8F/7QytYr17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DbEmxgAAANwA&#10;AAAPAAAAAAAAAAAAAAAAAKoCAABkcnMvZG93bnJldi54bWxQSwUGAAAAAAQABAD6AAAAnQMAAAAA&#10;">
                      <v:line id="Straight Connector 868" o:spid="_x0000_s1232" style="position:absolute;visibility:visible;mso-wrap-style:square" from="11164,5209" to="24016,5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NaX8EAAADcAAAADwAAAGRycy9kb3ducmV2LnhtbERPy4rCMBTdC/5DuAPuNB0R0U5TEWEY&#10;ZQTxgetLcqctNjeliVrn681CcHk472zR2VrcqPWVYwWfowQEsXam4kLB6fg9nIHwAdlg7ZgUPMjD&#10;Iu/3MkyNu/OebodQiBjCPkUFZQhNKqXXJVn0I9cQR+7PtRZDhG0hTYv3GG5rOU6SqbRYcWwosaFV&#10;SfpyuFoF/9vLaTyvlnqSbNz5rH95t61/lBp8dMsvEIG68Ba/3GujYDaNa+OZeARk/g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g1pfwQAAANwAAAAPAAAAAAAAAAAAAAAA&#10;AKECAABkcnMvZG93bnJldi54bWxQSwUGAAAAAAQABAD5AAAAjwMAAAAA&#10;" strokecolor="#c00000">
                        <v:stroke dashstyle="dash"/>
                      </v:line>
                      <v:line id="Straight Connector 869" o:spid="_x0000_s1233" style="position:absolute;visibility:visible;mso-wrap-style:square" from="6698,5103" to="11829,5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xMUAAADcAAAADwAAAGRycy9kb3ducmV2LnhtbESPQWvCQBSE74L/YXlCb2ajlKDRVUQo&#10;balQ1OD5sftMgtm3Ibs1aX99t1DwOMzMN8x6O9hG3KnztWMFsyQFQaydqblUUJxfpgsQPiAbbByT&#10;gm/ysN2MR2vMjev5SPdTKEWEsM9RQRVCm0vpdUUWfeJa4uhdXWcxRNmV0nTYR7ht5DxNM2mx5rhQ&#10;YUv7ivTt9GUV/BxuxXxZ7/Rz+u4uF/3Bn4fmVamnybBbgQg0hEf4v/1mFCyyJfydi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s//xMUAAADcAAAADwAAAAAAAAAA&#10;AAAAAAChAgAAZHJzL2Rvd25yZXYueG1sUEsFBgAAAAAEAAQA+QAAAJMDAAAAAA==&#10;" strokecolor="#c00000">
                        <v:stroke dashstyle="dash"/>
                      </v:line>
                      <v:group id="Group 870" o:spid="_x0000_s1234" style="position:absolute;left:1596;top:1244;width:25728;height:12649" coordorigin="2551,711" coordsize="25731,12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2/j8IAAADcAAAADwAAAGRycy9kb3ducmV2LnhtbERPy4rCMBTdC/MP4Q64&#10;07QjPqhGEZkRFyJYBwZ3l+baFpub0mTa+vdmIbg8nPdq05tKtNS40rKCeByBIM6sLjlX8Hv5GS1A&#10;OI+ssbJMCh7kYLP+GKww0bbjM7Wpz0UIYZeggsL7OpHSZQUZdGNbEwfuZhuDPsAml7rBLoSbSn5F&#10;0UwaLDk0FFjTrqDsnv4bBfsOu+0k/m6P99vucb1MT3/HmJQafvbbJQhPvX+LX+6DVrCYh/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M9v4/CAAAA3AAAAA8A&#10;AAAAAAAAAAAAAAAAqgIAAGRycy9kb3ducmV2LnhtbFBLBQYAAAAABAAEAPoAAACZAwAAAAA=&#10;">
                        <v:line id="Straight Connector 871" o:spid="_x0000_s1235" style="position:absolute;flip:y;visibility:visible;mso-wrap-style:square" from="3932,5528" to="26796,106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IMNMQAAADcAAAADwAAAGRycy9kb3ducmV2LnhtbESPT2sCMRTE7wW/Q3hCbzW7FeyyNYoI&#10;Uo/Wtp6fm9f94+ZlSaLu+umNUOhxmJnfMPNlb1pxIedrywrSSQKCuLC65lLB99fmJQPhA7LG1jIp&#10;GMjDcjF6mmOu7ZU/6bIPpYgQ9jkqqELocil9UZFBP7EdcfR+rTMYonSl1A6vEW5a+ZokM2mw5rhQ&#10;YUfriorT/mwUTN202d3S4zD7aQKbw9Bku4+bUs/jfvUOIlAf/sN/7a1WkL2l8DgTj4B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kgw0xAAAANwAAAAPAAAAAAAAAAAA&#10;AAAAAKECAABkcnMvZG93bnJldi54bWxQSwUGAAAAAAQABAD5AAAAkgMAAAAA&#10;" strokecolor="black [3213]">
                          <v:stroke startarrow="open"/>
                        </v:line>
                        <v:oval id="Ellipse 418" o:spid="_x0000_s1236" style="position:absolute;left:7123;top:9462;width:1105;height: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6ssIA&#10;AADcAAAADwAAAGRycy9kb3ducmV2LnhtbESPzarCMBSE98J9h3AuuNNUF/70GuWiCOJCsPoAh+bY&#10;VJuT0kRb394IgsthZr5hFqvOVuJBjS8dKxgNExDEudMlFwrOp+1gBsIHZI2VY1LwJA+r5U9vgal2&#10;LR/pkYVCRAj7FBWYEOpUSp8bsuiHriaO3sU1FkOUTSF1g22E20qOk2QiLZYcFwzWtDaU37K7VTAJ&#10;mSlv18Nznqw37X60vcirl0r1f7v/PxCBuvANf9o7rWA2HcP7TDwC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aLqywgAAANwAAAAPAAAAAAAAAAAAAAAAAJgCAABkcnMvZG93&#10;bnJldi54bWxQSwUGAAAAAAQABAD1AAAAhwMAAAAA&#10;" fillcolor="black [3213]" stroked="f" strokeweight="2pt"/>
                        <v:oval id="Ellipse 418" o:spid="_x0000_s1237" style="position:absolute;left:24135;top:5528;width:1105;height: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QfKcMA&#10;AADcAAAADwAAAGRycy9kb3ducmV2LnhtbESP3YrCMBSE7xf2HcJZ8G5NVfCna5RFEcQLweoDHJpj&#10;U21OShNtfXsjCF4OM/MNM192thJ3anzpWMGgn4Agzp0uuVBwOm5+pyB8QNZYOSYFD/KwXHx/zTHV&#10;ruUD3bNQiAhhn6ICE0KdSulzQxZ939XE0Tu7xmKIsimkbrCNcFvJYZKMpcWS44LBmlaG8mt2swrG&#10;ITPl9bJ/zJLVut0NNmd58VKp3k/3/wciUBc+4Xd7qxVMJy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QfKcMAAADcAAAADwAAAAAAAAAAAAAAAACYAgAAZHJzL2Rv&#10;d25yZXYueG1sUEsFBgAAAAAEAAQA9QAAAIgDAAAAAA==&#10;" fillcolor="black [3213]" stroked="f" strokeweight="2pt"/>
                        <v:shape id="Straight Arrow Connector 874" o:spid="_x0000_s1238" type="#_x0000_t32" style="position:absolute;left:3932;top:3294;width:7550;height:122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FVjsUAAADcAAAADwAAAGRycy9kb3ducmV2LnhtbESPzWoCQRCE7wHfYWghN53V/CgbRxFB&#10;iAcJUZNcm5l2d3GnZ9lpdfP2GUHIsaiqr6jZovO1ulAbq8AGRsMMFLENruLCwGG/HkxBRUF2WAcm&#10;A78UYTHvPcwwd+HKn3TZSaEShGOOBkqRJtc62pI8xmFoiJN3DK1HSbIttGvxmuC+1uMse9UeK04L&#10;JTa0Ksmedmdv4ByO2+WXmzx9j35kYyvZfJB9Meax3y3fQAl18h++t9+dgenkGW5n0hH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KFVjsUAAADcAAAADwAAAAAAAAAA&#10;AAAAAAChAgAAZHJzL2Rvd25yZXYueG1sUEsFBgAAAAAEAAQA+QAAAJMDAAAAAA==&#10;" strokecolor="#8a9a90 [3044]">
                          <v:stroke endarrow="open"/>
                        </v:shape>
                        <v:shape id="_x0000_s1239" type="#_x0000_t202" style="position:absolute;left:2551;top:711;width:1701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6Zq8QA&#10;AADcAAAADwAAAGRycy9kb3ducmV2LnhtbESPT4vCMBTE78J+h/AW9rYmK+pqNcqiCJ6U9R94ezTP&#10;tti8lCZr67c3woLHYWZ+w0znrS3FjWpfONbw1VUgiFNnCs40HParzxEIH5ANlo5Jw508zGdvnSkm&#10;xjX8S7ddyESEsE9QQx5ClUjp05ws+q6riKN3cbXFEGWdSVNjE+G2lD2lhtJiwXEhx4oWOaXX3Z/V&#10;cNxczqe+2mZLO6ga1yrJdiy1/nhvfyYgArXhFf5vr42G0fcAnmfiEZ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emavEAAAA3AAAAA8AAAAAAAAAAAAAAAAAmAIAAGRycy9k&#10;b3ducmV2LnhtbFBLBQYAAAAABAAEAPUAAACJAwAAAAA=&#10;" filled="f" stroked="f">
                          <v:textbox>
                            <w:txbxContent>
                              <w:p w14:paraId="3B28FDF9" w14:textId="6D598354" w:rsidR="004219EC" w:rsidRPr="001A4810" w:rsidRDefault="004219EC" w:rsidP="00C0772F">
                                <w:pPr>
                                  <w:pStyle w:val="NoSpacing"/>
                                  <w:rPr>
                                    <w:ins w:id="148" w:author="Julia" w:date="2013-12-18T12:23:00Z"/>
                                  </w:rPr>
                                </w:pPr>
                                <w:r>
                                  <w:t>Blickrichtung</w:t>
                                </w:r>
                              </w:p>
                            </w:txbxContent>
                          </v:textbox>
                        </v:shape>
                        <v:shape id="_x0000_s1240" type="#_x0000_t202" style="position:absolute;left:18607;top:6682;width:9676;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wH3MQA&#10;AADcAAAADwAAAGRycy9kb3ducmV2LnhtbESPT4vCMBTE7wt+h/AEb2vioq5Wo8iK4Mll/QfeHs2z&#10;LTYvpYm2fnuzsLDHYWZ+w8yXrS3Fg2pfONYw6CsQxKkzBWcajofN+wSED8gGS8ek4UkelovO2xwT&#10;4xr+occ+ZCJC2CeoIQ+hSqT0aU4Wfd9VxNG7utpiiLLOpKmxiXBbyg+lxtJiwXEhx4q+ckpv+7vV&#10;cNpdL+eh+s7WdlQ1rlWS7VRq3eu2qxmIQG34D/+1t0bD5HM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MB9zEAAAA3AAAAA8AAAAAAAAAAAAAAAAAmAIAAGRycy9k&#10;b3ducmV2LnhtbFBLBQYAAAAABAAEAPUAAACJAwAAAAA=&#10;" filled="f" stroked="f">
                          <v:textbox>
                            <w:txbxContent>
                              <w:p w14:paraId="2EA40A88" w14:textId="77777777" w:rsidR="004219EC" w:rsidRPr="001A4810" w:rsidRDefault="004219EC" w:rsidP="00C0772F">
                                <w:pPr>
                                  <w:pStyle w:val="NoSpacing"/>
                                </w:pPr>
                                <w:r>
                                  <w:t>Startknoten</w:t>
                                </w:r>
                              </w:p>
                            </w:txbxContent>
                          </v:textbox>
                        </v:shape>
                        <v:shape id="_x0000_s1241" type="#_x0000_t202" style="position:absolute;left:3935;top:10961;width:9467;height:2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CiR8QA&#10;AADcAAAADwAAAGRycy9kb3ducmV2LnhtbESPT4vCMBTE7wt+h/AEb2vioqtWo8iK4Mll/QfeHs2z&#10;LTYvpYm2fnuzsLDHYWZ+w8yXrS3Fg2pfONYw6CsQxKkzBWcajofN+wSED8gGS8ek4UkelovO2xwT&#10;4xr+occ+ZCJC2CeoIQ+hSqT0aU4Wfd9VxNG7utpiiLLOpKmxiXBbyg+lPqXFguNCjhV95ZTe9ner&#10;4bS7Xs5D9Z2t7ahqXKsk26nUutdtVzMQgdrwH/5rb42GyXg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AokfEAAAA3AAAAA8AAAAAAAAAAAAAAAAAmAIAAGRycy9k&#10;b3ducmV2LnhtbFBLBQYAAAAABAAEAPUAAACJAwAAAAA=&#10;" filled="f" stroked="f">
                          <v:textbox>
                            <w:txbxContent>
                              <w:p w14:paraId="6634CB69" w14:textId="77777777" w:rsidR="004219EC" w:rsidRPr="001A4810" w:rsidRDefault="004219EC" w:rsidP="00C0772F">
                                <w:pPr>
                                  <w:pStyle w:val="NoSpacing"/>
                                </w:pPr>
                                <w:r w:rsidRPr="001A4810">
                                  <w:t>End</w:t>
                                </w:r>
                                <w:r>
                                  <w:t>knoten</w:t>
                                </w:r>
                              </w:p>
                            </w:txbxContent>
                          </v:textbox>
                        </v:shape>
                      </v:group>
                      <v:line id="Straight Connector 878" o:spid="_x0000_s1242" style="position:absolute;visibility:visible;mso-wrap-style:square" from="6698,5209" to="6698,10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rMgsIAAADcAAAADwAAAGRycy9kb3ducmV2LnhtbERPXWvCMBR9H/gfwhV8W1NFNq1GEUHm&#10;mCDrxOdLcm2LzU1psrbu1y8Pgz0ezvd6O9hadNT6yrGCaZKCINbOVFwouHwdnhcgfEA2WDsmBQ/y&#10;sN2MntaYGdfzJ3V5KEQMYZ+hgjKEJpPS65Is+sQ1xJG7udZiiLAtpGmxj+G2lrM0fZEWK44NJTa0&#10;L0nf82+r4Od0v8yW1U7P03d3veoPPp/qN6Um42G3AhFoCP/iP/fRKFi8xrXxTDwC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FrMgsIAAADcAAAADwAAAAAAAAAAAAAA&#10;AAChAgAAZHJzL2Rvd25yZXYueG1sUEsFBgAAAAAEAAQA+QAAAJADAAAAAA==&#10;" strokecolor="#c00000">
                        <v:stroke dashstyle="dash"/>
                      </v:line>
                      <v:line id="Straight Connector 879" o:spid="_x0000_s1243" style="position:absolute;visibility:visible;mso-wrap-style:square" from="24029,5422" to="24029,6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ZpGcUAAADcAAAADwAAAGRycy9kb3ducmV2LnhtbESPQWvCQBSE74X+h+UJ3upGEaupq0ih&#10;aKkgasj5sfuaBLNvQ3abpP76bqHQ4zAz3zDr7WBr0VHrK8cKppMEBLF2puJCQXZ9e1qC8AHZYO2Y&#10;FHyTh+3m8WGNqXE9n6m7hEJECPsUFZQhNKmUXpdk0U9cQxy9T9daDFG2hTQt9hFuazlLkoW0WHFc&#10;KLGh15L07fJlFdyPt2y2qnZ6nry7PNcffDrWe6XGo2H3AiLQEP7Df+2DUbB8XsHvmXgE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ZpGcUAAADcAAAADwAAAAAAAAAA&#10;AAAAAAChAgAAZHJzL2Rvd25yZXYueG1sUEsFBgAAAAAEAAQA+QAAAJMDAAAAAA==&#10;" strokecolor="#c00000">
                        <v:stroke dashstyle="dash"/>
                      </v:line>
                    </v:group>
                  </v:group>
                  <v:oval id="Ellipse 418" o:spid="_x0000_s1244" style="position:absolute;left:10526;top:4572;width:1098;height: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dpr8IA&#10;AADcAAAADwAAAGRycy9kb3ducmV2LnhtbERPu2rDMBTdC/0HcQtdSiy3Q3CcKCGklHoK5DV4u1g3&#10;tol1pViq7f59NBQ6Hs57tZlMJwbqfWtZwXuSgiCurG65VnA+fc0yED4ga+wsk4Jf8rBZPz+tMNd2&#10;5AMNx1CLGMI+RwVNCC6X0lcNGfSJdcSRu9reYIiwr6XucYzhppMfaTqXBluODQ062jVU3Y4/RsGi&#10;/D5c3/a+uH+iOe9pcmVxcUq9vkzbJYhAU/gX/7kLrSDL4vx4Jh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l2mvwgAAANwAAAAPAAAAAAAAAAAAAAAAAJgCAABkcnMvZG93&#10;bnJldi54bWxQSwUGAAAAAAQABAD1AAAAhwMAAAAA&#10;" fillcolor="#cf543f [3205]" stroked="f" strokeweight="2pt"/>
                </v:group>
                <w10:anchorlock/>
              </v:group>
            </w:pict>
          </mc:Fallback>
        </mc:AlternateContent>
      </w:r>
    </w:p>
    <w:p w14:paraId="6342F3A3" w14:textId="77777777" w:rsidR="00D62523" w:rsidRPr="00423D5F" w:rsidRDefault="00D62523" w:rsidP="00C0772F"/>
    <w:p w14:paraId="60093592" w14:textId="53512779" w:rsidR="008D293E" w:rsidRPr="00885596" w:rsidRDefault="00632D01" w:rsidP="00885596">
      <w:pPr>
        <w:pStyle w:val="Caption"/>
      </w:pPr>
      <w:bookmarkStart w:id="149" w:name="_Toc375131338"/>
      <w:bookmarkStart w:id="150" w:name="_Toc375132756"/>
      <w:r w:rsidRPr="00885596">
        <w:t xml:space="preserve">Abbildung </w:t>
      </w:r>
      <w:fldSimple w:instr=" SEQ Abbildung \* ARABIC ">
        <w:r w:rsidR="008D293E" w:rsidRPr="00885596">
          <w:t>35</w:t>
        </w:r>
      </w:fldSimple>
      <w:r w:rsidR="008D293E" w:rsidRPr="00885596">
        <w:t xml:space="preserve"> - Strassenseitenermittlung</w:t>
      </w:r>
      <w:bookmarkEnd w:id="149"/>
      <w:bookmarkEnd w:id="150"/>
    </w:p>
    <w:p w14:paraId="40BC0A32" w14:textId="77777777" w:rsidR="008D293E" w:rsidRPr="00423D5F" w:rsidRDefault="008D293E" w:rsidP="00C0772F"/>
    <w:p w14:paraId="3FB6EDE9" w14:textId="77777777" w:rsidR="008D293E" w:rsidRPr="00423D5F" w:rsidRDefault="008D293E" w:rsidP="00C0772F"/>
    <w:p w14:paraId="632F1096" w14:textId="77777777" w:rsidR="00725359" w:rsidRPr="00423D5F" w:rsidRDefault="00725359" w:rsidP="00C0772F"/>
    <w:p w14:paraId="1F9C39C3" w14:textId="77777777" w:rsidR="00725359" w:rsidRPr="00423D5F" w:rsidRDefault="00725359" w:rsidP="00C0772F"/>
    <w:p w14:paraId="4760BD90" w14:textId="77777777" w:rsidR="00725359" w:rsidRPr="00423D5F" w:rsidRDefault="00725359" w:rsidP="00C0772F">
      <w:pPr>
        <w:pStyle w:val="BodyText"/>
      </w:pPr>
    </w:p>
    <w:p w14:paraId="65552157" w14:textId="77777777" w:rsidR="00725359" w:rsidRPr="00423D5F" w:rsidRDefault="00725359" w:rsidP="00C0772F">
      <w:pPr>
        <w:pStyle w:val="BodyText"/>
        <w:rPr>
          <w:rFonts w:eastAsiaTheme="majorEastAsia" w:cstheme="majorBidi"/>
          <w:color w:val="404040" w:themeColor="text1" w:themeTint="BF"/>
          <w:sz w:val="28"/>
          <w:szCs w:val="24"/>
        </w:rPr>
      </w:pPr>
      <w:r w:rsidRPr="00423D5F">
        <w:br w:type="page"/>
      </w:r>
    </w:p>
    <w:p w14:paraId="0DECF341" w14:textId="77777777" w:rsidR="00EC5CB1" w:rsidRPr="00423D5F" w:rsidRDefault="00EC5CB1" w:rsidP="00C0772F">
      <w:pPr>
        <w:pStyle w:val="Heading3"/>
      </w:pPr>
      <w:bookmarkStart w:id="151" w:name="_Toc374995807"/>
      <w:bookmarkStart w:id="152" w:name="_Toc375047323"/>
      <w:bookmarkStart w:id="153" w:name="_Toc375142654"/>
      <w:r w:rsidRPr="00423D5F">
        <w:lastRenderedPageBreak/>
        <w:t>Resultate</w:t>
      </w:r>
      <w:bookmarkEnd w:id="151"/>
      <w:bookmarkEnd w:id="152"/>
      <w:bookmarkEnd w:id="153"/>
    </w:p>
    <w:p w14:paraId="563CC6A0" w14:textId="77777777" w:rsidR="00391E58" w:rsidRPr="00423D5F" w:rsidRDefault="00391E58" w:rsidP="00C0772F">
      <w:pPr>
        <w:pStyle w:val="Heading4"/>
      </w:pPr>
      <w:r w:rsidRPr="00423D5F">
        <w:t>Funktionalitäten der entwickelten Anwendung</w:t>
      </w:r>
    </w:p>
    <w:p w14:paraId="749CC2EF" w14:textId="77777777" w:rsidR="00B33E70" w:rsidRPr="00423D5F" w:rsidRDefault="00B33E70" w:rsidP="00C0772F">
      <w:r w:rsidRPr="00423D5F">
        <w:t>Als Resultat der Arbeit ging ein Prototyp einer barrierefreien Web-Anwendung für blinde und sehbehinderte Personen hervor.</w:t>
      </w:r>
      <w:r w:rsidR="00EF6BE4" w:rsidRPr="00423D5F">
        <w:t xml:space="preserve"> Er</w:t>
      </w:r>
      <w:r w:rsidRPr="00423D5F">
        <w:t xml:space="preserve"> bietet</w:t>
      </w:r>
      <w:r w:rsidR="001D034C" w:rsidRPr="00423D5F">
        <w:t xml:space="preserve"> einen grossen Mehrwert, da </w:t>
      </w:r>
      <w:r w:rsidR="00EF6BE4" w:rsidRPr="00423D5F">
        <w:t>er</w:t>
      </w:r>
      <w:r w:rsidR="001D034C" w:rsidRPr="00423D5F">
        <w:t xml:space="preserve"> eine völlig neue Art des Routings, nämlich eine mit Orientierungspunkten angereicherte Fussgängernavigation</w:t>
      </w:r>
      <w:r w:rsidR="00EF6BE4" w:rsidRPr="00423D5F">
        <w:t xml:space="preserve"> und Rundumsicht</w:t>
      </w:r>
      <w:r w:rsidR="001D034C" w:rsidRPr="00423D5F">
        <w:t xml:space="preserve"> bietet. </w:t>
      </w:r>
      <w:r w:rsidR="0022620C" w:rsidRPr="00423D5F">
        <w:t xml:space="preserve">Durch die Unterscheidung von linker und rechter Strassenseite wird die </w:t>
      </w:r>
      <w:r w:rsidR="00816365" w:rsidRPr="00423D5F">
        <w:t>Orientierung</w:t>
      </w:r>
      <w:r w:rsidR="0022620C" w:rsidRPr="00423D5F">
        <w:t xml:space="preserve"> zusätzlich verbessert. Auch dies ist bisher</w:t>
      </w:r>
      <w:r w:rsidR="00EF6BE4" w:rsidRPr="00423D5F">
        <w:t xml:space="preserve"> noch</w:t>
      </w:r>
      <w:r w:rsidR="0022620C" w:rsidRPr="00423D5F">
        <w:t xml:space="preserve"> einzigartig.</w:t>
      </w:r>
    </w:p>
    <w:p w14:paraId="3CEF50B9" w14:textId="77777777" w:rsidR="0005034B" w:rsidRPr="00423D5F" w:rsidRDefault="0022620C" w:rsidP="00C0772F">
      <w:r w:rsidRPr="00423D5F">
        <w:t>Da die Bäume, Baustellen und Abfalleimer für Routen im Gebiet der Stadt Zürich direkt vom Open Government Portal der</w:t>
      </w:r>
      <w:r w:rsidR="00C97935" w:rsidRPr="00423D5F">
        <w:t xml:space="preserve"> Stadt Züri</w:t>
      </w:r>
      <w:r w:rsidRPr="00423D5F">
        <w:t xml:space="preserve">ch kommen, sind die Daten dort vollständiger </w:t>
      </w:r>
      <w:r w:rsidR="00C97935" w:rsidRPr="00423D5F">
        <w:t xml:space="preserve">als </w:t>
      </w:r>
      <w:r w:rsidRPr="00423D5F">
        <w:t>die aus O</w:t>
      </w:r>
      <w:r w:rsidR="00C97935" w:rsidRPr="00423D5F">
        <w:t>penStreetMap.</w:t>
      </w:r>
      <w:r w:rsidR="00F554EC" w:rsidRPr="00423D5F">
        <w:t xml:space="preserve"> </w:t>
      </w:r>
      <w:r w:rsidRPr="00423D5F">
        <w:t>In den restlichen Gebieten der Schweiz werden die Daten komplett von OpenStreetMap bezogen. Fehlende oder unkorrekte Daten könne</w:t>
      </w:r>
      <w:r w:rsidR="0005034B" w:rsidRPr="00423D5F">
        <w:t xml:space="preserve">n so schnell korrigiert werden. </w:t>
      </w:r>
    </w:p>
    <w:p w14:paraId="43F89376" w14:textId="4616E7CE" w:rsidR="00816365" w:rsidRPr="00423D5F" w:rsidRDefault="00EF6BE4" w:rsidP="00C0772F">
      <w:r w:rsidRPr="00423D5F">
        <w:t xml:space="preserve">Das Beispiel nimmt an, dass ein </w:t>
      </w:r>
      <w:r w:rsidR="009C15C8" w:rsidRPr="00423D5F">
        <w:t>Smartphone</w:t>
      </w:r>
      <w:r w:rsidRPr="00423D5F">
        <w:t xml:space="preserve"> nach Norden zeigt und an dem mit einem roten Pin markierten Ort steht</w:t>
      </w:r>
      <w:r w:rsidR="009C737D" w:rsidRPr="00423D5F">
        <w:t xml:space="preserve"> (siehe Abb. 36</w:t>
      </w:r>
      <w:r w:rsidR="00816365" w:rsidRPr="00423D5F">
        <w:t>)</w:t>
      </w:r>
      <w:r w:rsidRPr="00423D5F">
        <w:t>. Der Benutzer wird beim Start der Anwendung</w:t>
      </w:r>
      <w:r w:rsidR="00816365" w:rsidRPr="00423D5F">
        <w:t xml:space="preserve"> von diesem Ort aus</w:t>
      </w:r>
      <w:r w:rsidR="00424822" w:rsidRPr="00423D5F">
        <w:t xml:space="preserve"> via GPS-Signal geortet. Auf der Startseite erscheint</w:t>
      </w:r>
      <w:r w:rsidRPr="00423D5F">
        <w:t xml:space="preserve"> eine Liste mit Auswahlmöglichkeiten von Orientierungspunkten (standardmässig sind alle selektiert) und POIs (standardmässig sind Restaurants, Tram- und Bushaltestellen, Imbisslokale, Cafés, Supermarkte, Postboxen</w:t>
      </w:r>
      <w:r w:rsidR="00816365" w:rsidRPr="00423D5F">
        <w:t xml:space="preserve"> und</w:t>
      </w:r>
      <w:r w:rsidRPr="00423D5F">
        <w:t xml:space="preserve"> öffentliche Toiletten</w:t>
      </w:r>
      <w:r w:rsidR="00816365" w:rsidRPr="00423D5F">
        <w:t xml:space="preserve"> selektiert)</w:t>
      </w:r>
      <w:r w:rsidRPr="00423D5F">
        <w:t xml:space="preserve">. </w:t>
      </w:r>
      <w:r w:rsidR="00424822" w:rsidRPr="00423D5F">
        <w:t xml:space="preserve">Dort kann der Benutzer einstellen, was er gerne sehen möchte. </w:t>
      </w:r>
      <w:r w:rsidR="00816365" w:rsidRPr="00423D5F">
        <w:t>Hat der Benutzer seine Auswahl getroffen, so erhält er mittels eines Kli</w:t>
      </w:r>
      <w:r w:rsidR="00D16155" w:rsidRPr="00423D5F">
        <w:t>cks auf „Ausgebe</w:t>
      </w:r>
      <w:r w:rsidR="004502FC" w:rsidRPr="00423D5F">
        <w:t>n“ (siehe Abb. 20</w:t>
      </w:r>
      <w:r w:rsidR="00D16155" w:rsidRPr="00423D5F">
        <w:t xml:space="preserve"> links</w:t>
      </w:r>
      <w:r w:rsidR="00816365" w:rsidRPr="00423D5F">
        <w:t>) die Rundumsicht</w:t>
      </w:r>
      <w:r w:rsidR="009C737D" w:rsidRPr="00423D5F">
        <w:t xml:space="preserve"> (Abbildung 37</w:t>
      </w:r>
      <w:r w:rsidR="00D16155" w:rsidRPr="00423D5F">
        <w:t xml:space="preserve"> </w:t>
      </w:r>
      <w:proofErr w:type="spellStart"/>
      <w:r w:rsidR="00D16155" w:rsidRPr="00423D5F">
        <w:t>mitte</w:t>
      </w:r>
      <w:proofErr w:type="spellEnd"/>
      <w:r w:rsidR="00D16155" w:rsidRPr="00423D5F">
        <w:t xml:space="preserve"> und rechts</w:t>
      </w:r>
      <w:r w:rsidR="00E306AF" w:rsidRPr="00423D5F">
        <w:t>)</w:t>
      </w:r>
      <w:r w:rsidR="00816365" w:rsidRPr="00423D5F">
        <w:t xml:space="preserve"> angezeigt. </w:t>
      </w:r>
    </w:p>
    <w:p w14:paraId="323DEFEF" w14:textId="77777777" w:rsidR="009C15C8" w:rsidRPr="00423D5F" w:rsidRDefault="009C15C8" w:rsidP="00C0772F">
      <w:pPr>
        <w:pStyle w:val="BodyText"/>
      </w:pPr>
      <w:r w:rsidRPr="00423D5F">
        <w:rPr>
          <w:noProof/>
          <w:lang w:eastAsia="de-CH"/>
        </w:rPr>
        <w:drawing>
          <wp:inline distT="0" distB="0" distL="0" distR="0" wp14:anchorId="70961E69" wp14:editId="4A1990F7">
            <wp:extent cx="5522440" cy="3811979"/>
            <wp:effectExtent l="0" t="0" r="2540" b="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6311" t="10246" b="22005"/>
                    <a:stretch/>
                  </pic:blipFill>
                  <pic:spPr bwMode="auto">
                    <a:xfrm>
                      <a:off x="0" y="0"/>
                      <a:ext cx="5559141" cy="3837313"/>
                    </a:xfrm>
                    <a:prstGeom prst="rect">
                      <a:avLst/>
                    </a:prstGeom>
                    <a:ln>
                      <a:noFill/>
                    </a:ln>
                    <a:extLst>
                      <a:ext uri="{53640926-AAD7-44D8-BBD7-CCE9431645EC}">
                        <a14:shadowObscured xmlns:a14="http://schemas.microsoft.com/office/drawing/2010/main"/>
                      </a:ext>
                    </a:extLst>
                  </pic:spPr>
                </pic:pic>
              </a:graphicData>
            </a:graphic>
          </wp:inline>
        </w:drawing>
      </w:r>
    </w:p>
    <w:p w14:paraId="0D2A640B" w14:textId="45151287" w:rsidR="009C15C8" w:rsidRPr="00885596" w:rsidRDefault="009C15C8" w:rsidP="00885596">
      <w:pPr>
        <w:pStyle w:val="Caption"/>
      </w:pPr>
      <w:bookmarkStart w:id="154" w:name="_Toc374994717"/>
      <w:bookmarkStart w:id="155" w:name="_Toc375047301"/>
      <w:bookmarkStart w:id="156" w:name="_Toc375131339"/>
      <w:bookmarkStart w:id="157" w:name="_Toc375132757"/>
      <w:r w:rsidRPr="00885596">
        <w:t xml:space="preserve">Abbildung </w:t>
      </w:r>
      <w:fldSimple w:instr=" SEQ Abbildung \* ARABIC ">
        <w:r w:rsidR="009C737D" w:rsidRPr="00885596">
          <w:t>36</w:t>
        </w:r>
      </w:fldSimple>
      <w:r w:rsidR="009C737D" w:rsidRPr="00885596">
        <w:t xml:space="preserve"> </w:t>
      </w:r>
      <w:r w:rsidRPr="00885596">
        <w:t>- Kartenansicht Seequai Rapperswil</w:t>
      </w:r>
      <w:bookmarkEnd w:id="154"/>
      <w:bookmarkEnd w:id="155"/>
      <w:bookmarkEnd w:id="156"/>
      <w:bookmarkEnd w:id="157"/>
    </w:p>
    <w:p w14:paraId="2E4CA0A9" w14:textId="77777777" w:rsidR="00E306AF" w:rsidRPr="00423D5F" w:rsidRDefault="00E306AF" w:rsidP="00C0772F">
      <w:r w:rsidRPr="00423D5F">
        <w:rPr>
          <w:noProof/>
          <w:lang w:eastAsia="de-CH"/>
        </w:rPr>
        <w:lastRenderedPageBreak/>
        <w:drawing>
          <wp:inline distT="0" distB="0" distL="0" distR="0" wp14:anchorId="51DB2015" wp14:editId="5E6AA2FD">
            <wp:extent cx="1926236" cy="2532823"/>
            <wp:effectExtent l="0" t="0" r="0" b="127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42631" cy="2554381"/>
                    </a:xfrm>
                    <a:prstGeom prst="rect">
                      <a:avLst/>
                    </a:prstGeom>
                  </pic:spPr>
                </pic:pic>
              </a:graphicData>
            </a:graphic>
          </wp:inline>
        </w:drawing>
      </w:r>
      <w:r w:rsidR="00D16155" w:rsidRPr="00423D5F">
        <w:rPr>
          <w:noProof/>
          <w:lang w:eastAsia="de-CH"/>
        </w:rPr>
        <w:drawing>
          <wp:inline distT="0" distB="0" distL="0" distR="0" wp14:anchorId="3BFBAA30" wp14:editId="40BCCAF4">
            <wp:extent cx="1866517" cy="2532669"/>
            <wp:effectExtent l="0" t="0" r="635" b="1270"/>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97183" cy="2574280"/>
                    </a:xfrm>
                    <a:prstGeom prst="rect">
                      <a:avLst/>
                    </a:prstGeom>
                  </pic:spPr>
                </pic:pic>
              </a:graphicData>
            </a:graphic>
          </wp:inline>
        </w:drawing>
      </w:r>
      <w:r w:rsidR="00D16155" w:rsidRPr="00423D5F">
        <w:rPr>
          <w:noProof/>
          <w:lang w:eastAsia="de-CH"/>
        </w:rPr>
        <w:drawing>
          <wp:inline distT="0" distB="0" distL="0" distR="0" wp14:anchorId="25C2D27A" wp14:editId="3E115203">
            <wp:extent cx="1864815" cy="2525069"/>
            <wp:effectExtent l="0" t="0" r="2540" b="88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81588" cy="2547781"/>
                    </a:xfrm>
                    <a:prstGeom prst="rect">
                      <a:avLst/>
                    </a:prstGeom>
                  </pic:spPr>
                </pic:pic>
              </a:graphicData>
            </a:graphic>
          </wp:inline>
        </w:drawing>
      </w:r>
    </w:p>
    <w:p w14:paraId="4CBC42BE" w14:textId="77777777" w:rsidR="00E306AF" w:rsidRPr="00885596" w:rsidRDefault="00E306AF" w:rsidP="00885596">
      <w:pPr>
        <w:pStyle w:val="Caption"/>
      </w:pPr>
      <w:bookmarkStart w:id="158" w:name="_Toc374994718"/>
      <w:bookmarkStart w:id="159" w:name="_Toc375047302"/>
      <w:bookmarkStart w:id="160" w:name="_Toc375131340"/>
      <w:bookmarkStart w:id="161" w:name="_Toc375132758"/>
      <w:r w:rsidRPr="00885596">
        <w:t xml:space="preserve">Abbildung </w:t>
      </w:r>
      <w:fldSimple w:instr=" SEQ Abbildung \* ARABIC ">
        <w:r w:rsidR="009C737D" w:rsidRPr="00885596">
          <w:t>37</w:t>
        </w:r>
      </w:fldSimple>
      <w:r w:rsidRPr="00885596">
        <w:t xml:space="preserve"> - Screenshot Standort</w:t>
      </w:r>
      <w:r w:rsidR="00D16155" w:rsidRPr="00885596">
        <w:t xml:space="preserve"> und Rundumsicht</w:t>
      </w:r>
      <w:r w:rsidRPr="00885596">
        <w:t xml:space="preserve"> Seequai Rapperswil</w:t>
      </w:r>
      <w:bookmarkEnd w:id="158"/>
      <w:bookmarkEnd w:id="159"/>
      <w:bookmarkEnd w:id="160"/>
      <w:bookmarkEnd w:id="161"/>
    </w:p>
    <w:p w14:paraId="6D595A92" w14:textId="2EEC5441" w:rsidR="00EF6BE4" w:rsidRPr="00423D5F" w:rsidRDefault="00EF6BE4" w:rsidP="00C0772F">
      <w:r w:rsidRPr="00423D5F">
        <w:t xml:space="preserve">Wählt der Benutzer einen POI aus der </w:t>
      </w:r>
      <w:r w:rsidR="006F2F21" w:rsidRPr="00423D5F">
        <w:t xml:space="preserve">nun erschienen </w:t>
      </w:r>
      <w:r w:rsidR="00816365" w:rsidRPr="00423D5F">
        <w:t xml:space="preserve">Liste von POIs in der </w:t>
      </w:r>
      <w:r w:rsidRPr="00423D5F">
        <w:t xml:space="preserve">Umgebung an, so kann er diesen als Navigationsziel eingeben. Anschliessend wird eine Route </w:t>
      </w:r>
      <w:r w:rsidR="00424822" w:rsidRPr="00423D5F">
        <w:t>generiert</w:t>
      </w:r>
      <w:r w:rsidR="009C737D" w:rsidRPr="00423D5F">
        <w:t>. In Abbildung 39</w:t>
      </w:r>
      <w:r w:rsidRPr="00423D5F">
        <w:t xml:space="preserve"> sieht man die textuelle Ausgabe einer mit Orientierungspunkten angereicherten Route im Vergleich zum Kartenbild. </w:t>
      </w:r>
      <w:r w:rsidR="008403D7" w:rsidRPr="00423D5F">
        <w:t>Die Routenabschnitte</w:t>
      </w:r>
      <w:r w:rsidR="00B40333" w:rsidRPr="00423D5F">
        <w:t>,</w:t>
      </w:r>
      <w:r w:rsidR="008403D7" w:rsidRPr="00423D5F">
        <w:t xml:space="preserve"> welche Orientierungspunkte oder zusätzliche Angaben wie Strassenbelag und/oder Maximalgeschwindigkeit besitzen</w:t>
      </w:r>
      <w:r w:rsidR="00B40333" w:rsidRPr="00423D5F">
        <w:t>,</w:t>
      </w:r>
      <w:r w:rsidR="008403D7" w:rsidRPr="00423D5F">
        <w:t xml:space="preserve"> sind als aufklappbares Bedienelement realisiert. Sollte der Anwender die Strassenseite wechseln und möchte nun die Orientierungspunkte auf der anderen Strassenseite sehen, so kann er „</w:t>
      </w:r>
      <w:r w:rsidR="00D16155" w:rsidRPr="00423D5F">
        <w:t>zeige rechte Seite</w:t>
      </w:r>
      <w:r w:rsidR="008403D7" w:rsidRPr="00423D5F">
        <w:t xml:space="preserve">“ anwählen und erhält somit die Orientierungspunkte der anderen </w:t>
      </w:r>
      <w:r w:rsidR="00D16155" w:rsidRPr="00423D5F">
        <w:t>S</w:t>
      </w:r>
      <w:r w:rsidR="004502FC" w:rsidRPr="00423D5F">
        <w:t>trasse</w:t>
      </w:r>
      <w:r w:rsidR="006A5AEA" w:rsidRPr="00423D5F">
        <w:t xml:space="preserve">nseite (siehe Abbildung </w:t>
      </w:r>
      <w:r w:rsidR="009C737D" w:rsidRPr="00423D5F">
        <w:t>39 und 40</w:t>
      </w:r>
      <w:r w:rsidR="008403D7" w:rsidRPr="00423D5F">
        <w:t>).</w:t>
      </w:r>
    </w:p>
    <w:p w14:paraId="17F4944B" w14:textId="79F6C73C" w:rsidR="004502FC" w:rsidRPr="00423D5F" w:rsidRDefault="004502FC" w:rsidP="00C0772F">
      <w:pPr>
        <w:pStyle w:val="BodyText"/>
      </w:pPr>
      <w:r w:rsidRPr="00423D5F">
        <w:rPr>
          <w:noProof/>
          <w:lang w:eastAsia="de-CH"/>
        </w:rPr>
        <w:drawing>
          <wp:anchor distT="0" distB="0" distL="114300" distR="114300" simplePos="0" relativeHeight="251673600" behindDoc="1" locked="0" layoutInCell="1" allowOverlap="1" wp14:anchorId="3983FFB4" wp14:editId="17F5623A">
            <wp:simplePos x="0" y="0"/>
            <wp:positionH relativeFrom="column">
              <wp:posOffset>2799036</wp:posOffset>
            </wp:positionH>
            <wp:positionV relativeFrom="paragraph">
              <wp:posOffset>11430</wp:posOffset>
            </wp:positionV>
            <wp:extent cx="2562225" cy="3360420"/>
            <wp:effectExtent l="0" t="0" r="9525" b="0"/>
            <wp:wrapTight wrapText="bothSides">
              <wp:wrapPolygon edited="0">
                <wp:start x="0" y="0"/>
                <wp:lineTo x="0" y="21429"/>
                <wp:lineTo x="21520" y="21429"/>
                <wp:lineTo x="21520"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562225" cy="3360420"/>
                    </a:xfrm>
                    <a:prstGeom prst="rect">
                      <a:avLst/>
                    </a:prstGeom>
                  </pic:spPr>
                </pic:pic>
              </a:graphicData>
            </a:graphic>
            <wp14:sizeRelH relativeFrom="page">
              <wp14:pctWidth>0</wp14:pctWidth>
            </wp14:sizeRelH>
            <wp14:sizeRelV relativeFrom="page">
              <wp14:pctHeight>0</wp14:pctHeight>
            </wp14:sizeRelV>
          </wp:anchor>
        </w:drawing>
      </w:r>
      <w:r w:rsidR="00D16155" w:rsidRPr="00423D5F">
        <w:rPr>
          <w:noProof/>
          <w:lang w:eastAsia="de-CH"/>
        </w:rPr>
        <w:drawing>
          <wp:inline distT="0" distB="0" distL="0" distR="0" wp14:anchorId="3BC609A3" wp14:editId="376C7F64">
            <wp:extent cx="2563581" cy="3378097"/>
            <wp:effectExtent l="0" t="0" r="825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81431" cy="3401619"/>
                    </a:xfrm>
                    <a:prstGeom prst="rect">
                      <a:avLst/>
                    </a:prstGeom>
                  </pic:spPr>
                </pic:pic>
              </a:graphicData>
            </a:graphic>
          </wp:inline>
        </w:drawing>
      </w:r>
    </w:p>
    <w:p w14:paraId="1CE9C176" w14:textId="05F7B1D3" w:rsidR="004502FC" w:rsidRPr="00885596" w:rsidRDefault="004502FC" w:rsidP="00885596">
      <w:pPr>
        <w:pStyle w:val="Caption"/>
      </w:pPr>
      <w:bookmarkStart w:id="162" w:name="_Toc374994719"/>
      <w:bookmarkStart w:id="163" w:name="_Toc375047303"/>
      <w:bookmarkStart w:id="164" w:name="_Toc375131341"/>
      <w:bookmarkStart w:id="165" w:name="_Toc375132759"/>
      <w:r w:rsidRPr="00885596">
        <w:t xml:space="preserve">Abbildung </w:t>
      </w:r>
      <w:fldSimple w:instr=" SEQ Abbildung \* ARABIC ">
        <w:r w:rsidR="00185392" w:rsidRPr="00885596">
          <w:t>38</w:t>
        </w:r>
      </w:fldSimple>
      <w:r w:rsidRPr="00885596">
        <w:t xml:space="preserve"> - Screenshot Routing linke Seite </w:t>
      </w:r>
      <w:r w:rsidRPr="00885596">
        <w:tab/>
        <w:t xml:space="preserve">  Abbildung </w:t>
      </w:r>
      <w:fldSimple w:instr=" SEQ Abbildung \* ARABIC ">
        <w:r w:rsidR="006A780F" w:rsidRPr="00885596">
          <w:t>39</w:t>
        </w:r>
      </w:fldSimple>
      <w:r w:rsidRPr="00885596">
        <w:t xml:space="preserve"> - Screenshot Routing rechte Seite</w:t>
      </w:r>
      <w:bookmarkEnd w:id="162"/>
      <w:bookmarkEnd w:id="163"/>
      <w:bookmarkEnd w:id="164"/>
      <w:bookmarkEnd w:id="165"/>
    </w:p>
    <w:p w14:paraId="4EAF98E5" w14:textId="77777777" w:rsidR="004502FC" w:rsidRPr="00885596" w:rsidRDefault="004502FC" w:rsidP="00885596">
      <w:pPr>
        <w:pStyle w:val="Caption"/>
      </w:pPr>
    </w:p>
    <w:p w14:paraId="4189588A" w14:textId="77777777" w:rsidR="00EF6BE4" w:rsidRPr="00423D5F" w:rsidRDefault="00EF6BE4" w:rsidP="00C0772F">
      <w:pPr>
        <w:pStyle w:val="BodyText"/>
      </w:pPr>
    </w:p>
    <w:p w14:paraId="75464D76" w14:textId="77777777" w:rsidR="00391E58" w:rsidRPr="00423D5F" w:rsidRDefault="00391E58" w:rsidP="00C0772F">
      <w:pPr>
        <w:pStyle w:val="Heading4"/>
      </w:pPr>
      <w:r w:rsidRPr="00423D5F">
        <w:t>Genauigkeit der generierten Daten</w:t>
      </w:r>
    </w:p>
    <w:p w14:paraId="6D609891" w14:textId="76BC4508" w:rsidR="00424822" w:rsidRPr="00423D5F" w:rsidRDefault="008403D7" w:rsidP="00C0772F">
      <w:r w:rsidRPr="00423D5F">
        <w:lastRenderedPageBreak/>
        <w:t>Die Bestimmung der Strassenseite erfolgt mittels mathematischer Formel (siehe Ka</w:t>
      </w:r>
      <w:r w:rsidR="008123EA" w:rsidRPr="00423D5F">
        <w:t>pitel 1.6.3.8</w:t>
      </w:r>
      <w:r w:rsidRPr="00423D5F">
        <w:t xml:space="preserve"> in Teil</w:t>
      </w:r>
      <w:r w:rsidR="00557FF4" w:rsidRPr="00423D5F">
        <w:t xml:space="preserve"> </w:t>
      </w:r>
      <w:r w:rsidRPr="00423D5F">
        <w:t>2)</w:t>
      </w:r>
      <w:r w:rsidR="003E63CE" w:rsidRPr="00423D5F">
        <w:t xml:space="preserve"> und wird beim Generieren einer Route sowie bei der Ausgabe der Rundumsicht einmal bestimmt.</w:t>
      </w:r>
      <w:r w:rsidRPr="00423D5F">
        <w:t xml:space="preserve">  </w:t>
      </w:r>
      <w:r w:rsidR="00424822" w:rsidRPr="00423D5F">
        <w:t xml:space="preserve">Dazu wird der Geräteinterne Kompass verwendet, sofern die Webseite auf einem Smartphone besucht wird. Beim </w:t>
      </w:r>
      <w:r w:rsidR="00647561" w:rsidRPr="00423D5F">
        <w:t>Besuch</w:t>
      </w:r>
      <w:r w:rsidR="00424822" w:rsidRPr="00423D5F">
        <w:t xml:space="preserve"> der Webseite von einem Computer aus, wird als Kompasswert Norden genommen.</w:t>
      </w:r>
      <w:r w:rsidR="009C737D" w:rsidRPr="00423D5F">
        <w:t xml:space="preserve"> </w:t>
      </w:r>
      <w:r w:rsidR="00391E58" w:rsidRPr="00423D5F">
        <w:t>Der</w:t>
      </w:r>
      <w:r w:rsidR="00424822" w:rsidRPr="00423D5F">
        <w:t xml:space="preserve"> Kompass wird nur einmal bei Beginn </w:t>
      </w:r>
      <w:r w:rsidR="00391E58" w:rsidRPr="00423D5F">
        <w:t xml:space="preserve">einer Routenabfrage oder Rundumsicht abgefragt. Anhand dieses Wertes wird in der Rundumsicht berechnet, welche Orientierungspunkte vor und hinter dem Benutzer liegen. Beim Routing ist der Kompasswert nur für die erste Anweisung relevant. Die erste Anweisung führt den Benutzer zum Beginn der Route, steht er zum Beispiel mit dem Rücken zur Strasse, so lautet die erste Anweisung „Sie müssen sich umdrehen, dann…“. </w:t>
      </w:r>
    </w:p>
    <w:p w14:paraId="36831E8E" w14:textId="09F8A0AB" w:rsidR="006D59F9" w:rsidRPr="00423D5F" w:rsidRDefault="006C7516" w:rsidP="00C0772F">
      <w:r w:rsidRPr="00423D5F">
        <w:t xml:space="preserve">Die Genauigkeit von GPS </w:t>
      </w:r>
      <w:r w:rsidR="00391E58" w:rsidRPr="00423D5F">
        <w:t xml:space="preserve">sowie die des </w:t>
      </w:r>
      <w:r w:rsidR="005B75E5" w:rsidRPr="00423D5F">
        <w:t>Kompasses</w:t>
      </w:r>
      <w:r w:rsidR="00391E58" w:rsidRPr="00423D5F">
        <w:t xml:space="preserve"> </w:t>
      </w:r>
      <w:proofErr w:type="gramStart"/>
      <w:r w:rsidR="00FF2998" w:rsidRPr="00423D5F">
        <w:t>ist</w:t>
      </w:r>
      <w:proofErr w:type="gramEnd"/>
      <w:r w:rsidR="00FF2998" w:rsidRPr="00423D5F">
        <w:t xml:space="preserve"> </w:t>
      </w:r>
      <w:r w:rsidR="00391E58" w:rsidRPr="00423D5F">
        <w:t xml:space="preserve">nicht immer sichergestellt. Im schlimmsten Fall würde man an einen falschen Punkt lokalisiert werden, der bis zu 30m von der aktuellen Position entfernt ist. Dies ist meist der Fall, wenn zu viele hohe Gebäude dem GPS-Sensor die Sicht auf genügend GPS-Satelliten versperren. Im städtischen Gebiet könnte dies bedeuten, dass man aufgrund der Dichte von Strassen sogar auf eine falsche Strasse lokalisiert wird. Für diesen Fall wurde </w:t>
      </w:r>
      <w:r w:rsidR="00FB48EA" w:rsidRPr="00423D5F">
        <w:t>ein Ansatz</w:t>
      </w:r>
      <w:r w:rsidR="00391E58" w:rsidRPr="00423D5F">
        <w:t xml:space="preserve"> </w:t>
      </w:r>
      <w:r w:rsidR="00FF2998" w:rsidRPr="00423D5F">
        <w:t>zur</w:t>
      </w:r>
      <w:r w:rsidR="00391E58" w:rsidRPr="00423D5F">
        <w:t xml:space="preserve"> manuellen Lokalisierung i</w:t>
      </w:r>
      <w:r w:rsidR="00391E58" w:rsidRPr="00423D5F">
        <w:t>m</w:t>
      </w:r>
      <w:r w:rsidR="00391E58" w:rsidRPr="00423D5F">
        <w:t xml:space="preserve">plementiert. </w:t>
      </w:r>
      <w:r w:rsidR="00FB48EA" w:rsidRPr="00423D5F">
        <w:t xml:space="preserve">Sie bietet dem Benutzer die Möglichkeit einen Strassennamen und einen Ort manuell einzugeben. </w:t>
      </w:r>
      <w:r w:rsidR="00CC66C5" w:rsidRPr="00423D5F">
        <w:t>Sofern es in OpenStreetMap nur einen Way mit diesem Namen gibt, ist die neue Position nun der erste Node dieser Strasse.</w:t>
      </w:r>
      <w:r w:rsidR="006D59F9" w:rsidRPr="00423D5F">
        <w:t xml:space="preserve"> </w:t>
      </w:r>
      <w:r w:rsidR="00FB48EA" w:rsidRPr="00423D5F">
        <w:t xml:space="preserve">In OpenStreetMap ist es </w:t>
      </w:r>
      <w:r w:rsidR="00CC66C5" w:rsidRPr="00423D5F">
        <w:t xml:space="preserve">jedoch </w:t>
      </w:r>
      <w:r w:rsidR="00FB48EA" w:rsidRPr="00423D5F">
        <w:t xml:space="preserve">besonders bei </w:t>
      </w:r>
      <w:r w:rsidR="00CC66C5" w:rsidRPr="00423D5F">
        <w:t>sehr langen</w:t>
      </w:r>
      <w:r w:rsidR="00FB48EA" w:rsidRPr="00423D5F">
        <w:t xml:space="preserve"> Strassen der Fall, dass es mehrere Ways mit demselben Namen gibt. </w:t>
      </w:r>
      <w:r w:rsidR="00CC66C5" w:rsidRPr="00423D5F">
        <w:t xml:space="preserve">Die Anwendung liefert dann anhand des Suchresultates von Nominatim eine Auswahl aller Ways mit diesem Namen. Um diese Problematik </w:t>
      </w:r>
      <w:r w:rsidR="006D59F9" w:rsidRPr="00423D5F">
        <w:t xml:space="preserve">optimal </w:t>
      </w:r>
      <w:r w:rsidR="00CC66C5" w:rsidRPr="00423D5F">
        <w:t xml:space="preserve">zu lösen reichte die Zeit in der Entwicklungsphase nicht mehr. </w:t>
      </w:r>
    </w:p>
    <w:p w14:paraId="5F37F391" w14:textId="778039BE" w:rsidR="00B33E70" w:rsidRPr="00423D5F" w:rsidRDefault="00CC66C5" w:rsidP="00C0772F">
      <w:r w:rsidRPr="00423D5F">
        <w:t xml:space="preserve">Eine praktikable Lösung wäre das Angeben von Kreuzungen an den </w:t>
      </w:r>
      <w:r w:rsidR="006D59F9" w:rsidRPr="00423D5F">
        <w:t>beiden Enden der</w:t>
      </w:r>
      <w:r w:rsidRPr="00423D5F">
        <w:t xml:space="preserve"> gefundenen Ways. </w:t>
      </w:r>
      <w:r w:rsidR="006D59F9" w:rsidRPr="00423D5F">
        <w:t>Zusätzlich könnten Orientierungspunkte in den einzelnen Segmenten der Strasse angegeben werden um die Ortung für den Anwender zu erleichtern.</w:t>
      </w:r>
      <w:r w:rsidR="006F2F21" w:rsidRPr="00423D5F">
        <w:t xml:space="preserve"> Dies ist bei </w:t>
      </w:r>
      <w:r w:rsidR="007C34E9" w:rsidRPr="00423D5F">
        <w:t xml:space="preserve">der Webseite von </w:t>
      </w:r>
      <w:r w:rsidR="006F2F21" w:rsidRPr="00423D5F">
        <w:t>OpenStreetMap auch nicht o</w:t>
      </w:r>
      <w:r w:rsidR="009C737D" w:rsidRPr="00423D5F">
        <w:t>ptimal gelöst (siehe Abbildung 41</w:t>
      </w:r>
      <w:r w:rsidR="006F2F21" w:rsidRPr="00423D5F">
        <w:t>). Man muss alle Resultate durchklicken und auf der Karte den Abschnitt verifizieren, den man möchte.</w:t>
      </w:r>
      <w:r w:rsidR="003C7A44" w:rsidRPr="00423D5F">
        <w:t xml:space="preserve"> Eing</w:t>
      </w:r>
      <w:r w:rsidR="003C7A44" w:rsidRPr="00423D5F">
        <w:t>e</w:t>
      </w:r>
      <w:r w:rsidR="003C7A44" w:rsidRPr="00423D5F">
        <w:t>geben wurde die Oberseestrasse in Rapperswil SG.</w:t>
      </w:r>
    </w:p>
    <w:p w14:paraId="0087F48C" w14:textId="6A57C086" w:rsidR="006F2F21" w:rsidRPr="00423D5F" w:rsidRDefault="009C737D" w:rsidP="00C0772F">
      <w:pPr>
        <w:pStyle w:val="BodyText"/>
        <w:rPr>
          <w:rFonts w:ascii="Lucida Bright" w:hAnsi="Lucida Bright"/>
          <w:sz w:val="22"/>
        </w:rPr>
      </w:pPr>
      <w:r w:rsidRPr="00423D5F">
        <w:rPr>
          <w:noProof/>
          <w:lang w:eastAsia="de-CH"/>
        </w:rPr>
        <mc:AlternateContent>
          <mc:Choice Requires="wpg">
            <w:drawing>
              <wp:anchor distT="0" distB="0" distL="114300" distR="114300" simplePos="0" relativeHeight="251644928" behindDoc="0" locked="0" layoutInCell="1" allowOverlap="1" wp14:anchorId="585FFC9D" wp14:editId="7B966588">
                <wp:simplePos x="0" y="0"/>
                <wp:positionH relativeFrom="column">
                  <wp:posOffset>24602</wp:posOffset>
                </wp:positionH>
                <wp:positionV relativeFrom="paragraph">
                  <wp:posOffset>223638</wp:posOffset>
                </wp:positionV>
                <wp:extent cx="5639923" cy="2341954"/>
                <wp:effectExtent l="0" t="0" r="0" b="1270"/>
                <wp:wrapTight wrapText="bothSides">
                  <wp:wrapPolygon edited="0">
                    <wp:start x="12623" y="0"/>
                    <wp:lineTo x="12623" y="8434"/>
                    <wp:lineTo x="0" y="8785"/>
                    <wp:lineTo x="0" y="21436"/>
                    <wp:lineTo x="21525" y="21436"/>
                    <wp:lineTo x="21525" y="8785"/>
                    <wp:lineTo x="19846" y="8434"/>
                    <wp:lineTo x="19846" y="0"/>
                    <wp:lineTo x="12623" y="0"/>
                  </wp:wrapPolygon>
                </wp:wrapTight>
                <wp:docPr id="479" name="Group 479"/>
                <wp:cNvGraphicFramePr/>
                <a:graphic xmlns:a="http://schemas.openxmlformats.org/drawingml/2006/main">
                  <a:graphicData uri="http://schemas.microsoft.com/office/word/2010/wordprocessingGroup">
                    <wpg:wgp>
                      <wpg:cNvGrpSpPr/>
                      <wpg:grpSpPr>
                        <a:xfrm>
                          <a:off x="0" y="0"/>
                          <a:ext cx="5639923" cy="2341954"/>
                          <a:chOff x="21575" y="257300"/>
                          <a:chExt cx="6076950" cy="2683948"/>
                        </a:xfrm>
                      </wpg:grpSpPr>
                      <pic:pic xmlns:pic="http://schemas.openxmlformats.org/drawingml/2006/picture">
                        <pic:nvPicPr>
                          <pic:cNvPr id="17" name="Picture 17"/>
                          <pic:cNvPicPr>
                            <a:picLocks noChangeAspect="1"/>
                          </pic:cNvPicPr>
                        </pic:nvPicPr>
                        <pic:blipFill rotWithShape="1">
                          <a:blip r:embed="rId87" cstate="print">
                            <a:extLst>
                              <a:ext uri="{28A0092B-C50C-407E-A947-70E740481C1C}">
                                <a14:useLocalDpi xmlns:a14="http://schemas.microsoft.com/office/drawing/2010/main" val="0"/>
                              </a:ext>
                            </a:extLst>
                          </a:blip>
                          <a:srcRect t="20360" b="10764"/>
                          <a:stretch/>
                        </pic:blipFill>
                        <pic:spPr bwMode="auto">
                          <a:xfrm>
                            <a:off x="21575" y="1360098"/>
                            <a:ext cx="6076950" cy="1581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88" cstate="print">
                            <a:extLst>
                              <a:ext uri="{28A0092B-C50C-407E-A947-70E740481C1C}">
                                <a14:useLocalDpi xmlns:a14="http://schemas.microsoft.com/office/drawing/2010/main" val="0"/>
                              </a:ext>
                            </a:extLst>
                          </a:blip>
                          <a:srcRect t="3159"/>
                          <a:stretch/>
                        </pic:blipFill>
                        <pic:spPr>
                          <a:xfrm>
                            <a:off x="3607446" y="257300"/>
                            <a:ext cx="1971675" cy="208463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479" o:spid="_x0000_s1026" style="position:absolute;margin-left:1.95pt;margin-top:17.6pt;width:444.1pt;height:184.4pt;z-index:251644928;mso-width-relative:margin;mso-height-relative:margin" coordorigin="215,2573" coordsize="60769,26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">
                <v:shape id="Picture 17" o:spid="_x0000_s1027" type="#_x0000_t75" style="position:absolute;left:215;top:13600;width:60770;height:15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IUGC+AAAA2wAAAA8AAABkcnMvZG93bnJldi54bWxET8uqwjAQ3Qv+QxjBjWiqQpVqFBFEV+L1&#10;sR+asS02k9pErX9vBOHu5nCeM182phRPql1hWcFwEIEgTq0uOFNwPm36UxDOI2ssLZOCNzlYLtqt&#10;OSbavviPnkefiRDCLkEFufdVIqVLczLoBrYiDtzV1gZ9gHUmdY2vEG5KOYqiWBosODTkWNE6p/R2&#10;fBgFl/v7UN51w9fR+Bzv4952xTRWqttpVjMQnhr/L/65dzrMn8D3l3CAXHw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OIUGC+AAAA2wAAAA8AAAAAAAAAAAAAAAAAnwIAAGRy&#10;cy9kb3ducmV2LnhtbFBLBQYAAAAABAAEAPcAAACKAwAAAAA=&#10;">
                  <v:imagedata r:id="rId89" o:title="" croptop="13343f" cropbottom="7054f"/>
                  <v:path arrowok="t"/>
                </v:shape>
                <v:shape id="Picture 30" o:spid="_x0000_s1028" type="#_x0000_t75" style="position:absolute;left:36074;top:2573;width:19717;height:20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E7UbAAAAA2wAAAA8AAABkcnMvZG93bnJldi54bWxET01rwkAQvRf8D8sI3urGFqSNrqIWQRQK&#10;1VI8DtlpEpqZTXdXE/+9eyj0+Hjf82XPjbqSD7UTA5NxBoqkcLaW0sDnafv4AipEFIuNEzJwowDL&#10;xeBhjrl1nXzQ9RhLlUIk5GigirHNtQ5FRYxh7FqSxH07zxgT9KW2HrsUzo1+yrKpZqwlNVTY0qai&#10;4ud4YQMdvZ42729+4rd7Psgvf63lzMaMhv1qBipSH//Ff+6dNfCc1qcv6QfoxR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sTtRsAAAADbAAAADwAAAAAAAAAAAAAAAACfAgAA&#10;ZHJzL2Rvd25yZXYueG1sUEsFBgAAAAAEAAQA9wAAAIwDAAAAAA==&#10;">
                  <v:imagedata r:id="rId90" o:title="" croptop="2070f"/>
                  <v:path arrowok="t"/>
                </v:shape>
                <w10:wrap type="tight"/>
              </v:group>
            </w:pict>
          </mc:Fallback>
        </mc:AlternateContent>
      </w:r>
    </w:p>
    <w:p w14:paraId="7ABD3D6D" w14:textId="77777777" w:rsidR="006F2F21" w:rsidRPr="00423D5F" w:rsidRDefault="006F2F21" w:rsidP="00C0772F">
      <w:pPr>
        <w:pStyle w:val="BodyText"/>
      </w:pPr>
    </w:p>
    <w:p w14:paraId="48EA82FF" w14:textId="0EEA80F7" w:rsidR="006F2F21" w:rsidRPr="00423D5F" w:rsidRDefault="00F260F0" w:rsidP="00C0772F">
      <w:pPr>
        <w:rPr>
          <w:rFonts w:eastAsiaTheme="majorEastAsia" w:cstheme="majorBidi"/>
          <w:b/>
          <w:color w:val="595959" w:themeColor="text1" w:themeTint="A6"/>
        </w:rPr>
      </w:pPr>
      <w:r w:rsidRPr="00423D5F">
        <w:rPr>
          <w:noProof/>
          <w:lang w:eastAsia="de-CH"/>
        </w:rPr>
        <mc:AlternateContent>
          <mc:Choice Requires="wps">
            <w:drawing>
              <wp:anchor distT="0" distB="0" distL="114300" distR="114300" simplePos="0" relativeHeight="251646976" behindDoc="1" locked="0" layoutInCell="1" allowOverlap="1" wp14:anchorId="22DFF59C" wp14:editId="04DE1AD9">
                <wp:simplePos x="0" y="0"/>
                <wp:positionH relativeFrom="margin">
                  <wp:posOffset>-7620</wp:posOffset>
                </wp:positionH>
                <wp:positionV relativeFrom="paragraph">
                  <wp:posOffset>1989928</wp:posOffset>
                </wp:positionV>
                <wp:extent cx="6076950" cy="635"/>
                <wp:effectExtent l="0" t="0" r="0" b="0"/>
                <wp:wrapTight wrapText="bothSides">
                  <wp:wrapPolygon edited="0">
                    <wp:start x="0" y="0"/>
                    <wp:lineTo x="0" y="18340"/>
                    <wp:lineTo x="21532" y="18340"/>
                    <wp:lineTo x="21532"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a:effectLst/>
                      </wps:spPr>
                      <wps:txbx>
                        <w:txbxContent>
                          <w:p w14:paraId="2C903E4F" w14:textId="77777777" w:rsidR="004219EC" w:rsidRPr="00A32E8D" w:rsidRDefault="004219EC" w:rsidP="00885596">
                            <w:pPr>
                              <w:pStyle w:val="Caption"/>
                            </w:pPr>
                            <w:bookmarkStart w:id="166" w:name="_Toc375131342"/>
                            <w:bookmarkStart w:id="167" w:name="_Toc375132760"/>
                            <w:r w:rsidRPr="00A32E8D">
                              <w:t xml:space="preserve">Abbildung </w:t>
                            </w:r>
                            <w:r w:rsidRPr="00A32E8D">
                              <w:fldChar w:fldCharType="begin"/>
                            </w:r>
                            <w:r w:rsidRPr="009C737D">
                              <w:instrText xml:space="preserve"> SEQ Abbildung \* ARABIC </w:instrText>
                            </w:r>
                            <w:r w:rsidRPr="00A32E8D">
                              <w:fldChar w:fldCharType="separate"/>
                            </w:r>
                            <w:r>
                              <w:rPr>
                                <w:noProof/>
                              </w:rPr>
                              <w:t>40</w:t>
                            </w:r>
                            <w:r w:rsidRPr="00A32E8D">
                              <w:fldChar w:fldCharType="end"/>
                            </w:r>
                            <w:r w:rsidRPr="00A32E8D">
                              <w:t xml:space="preserve"> - Suchresultate aus OpenStreetMap für die Oberseestrasse in Rapperswil</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6" o:spid="_x0000_s1245" type="#_x0000_t202" style="position:absolute;left:0;text-align:left;margin-left:-.6pt;margin-top:156.7pt;width:478.5pt;height:.05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" stroked="f">
                <v:textbox style="mso-fit-shape-to-text:t" inset="0,0,0,0">
                  <w:txbxContent>
                    <w:p w14:paraId="2C903E4F" w14:textId="77777777" w:rsidR="004219EC" w:rsidRPr="00A32E8D" w:rsidRDefault="004219EC" w:rsidP="00885596">
                      <w:pPr>
                        <w:pStyle w:val="Caption"/>
                      </w:pPr>
                      <w:bookmarkStart w:id="168" w:name="_Toc375131342"/>
                      <w:bookmarkStart w:id="169" w:name="_Toc375132760"/>
                      <w:r w:rsidRPr="00A32E8D">
                        <w:t xml:space="preserve">Abbildung </w:t>
                      </w:r>
                      <w:r w:rsidRPr="00A32E8D">
                        <w:fldChar w:fldCharType="begin"/>
                      </w:r>
                      <w:r w:rsidRPr="009C737D">
                        <w:instrText xml:space="preserve"> SEQ Abbildung \* ARABIC </w:instrText>
                      </w:r>
                      <w:r w:rsidRPr="00A32E8D">
                        <w:fldChar w:fldCharType="separate"/>
                      </w:r>
                      <w:r>
                        <w:rPr>
                          <w:noProof/>
                        </w:rPr>
                        <w:t>40</w:t>
                      </w:r>
                      <w:r w:rsidRPr="00A32E8D">
                        <w:fldChar w:fldCharType="end"/>
                      </w:r>
                      <w:r w:rsidRPr="00A32E8D">
                        <w:t xml:space="preserve"> - Suchresultate aus OpenStreetMap für die Oberseestrasse in Rapperswil</w:t>
                      </w:r>
                      <w:bookmarkEnd w:id="168"/>
                      <w:bookmarkEnd w:id="169"/>
                    </w:p>
                  </w:txbxContent>
                </v:textbox>
                <w10:wrap type="tight" anchorx="margin"/>
              </v:shape>
            </w:pict>
          </mc:Fallback>
        </mc:AlternateContent>
      </w:r>
      <w:r w:rsidR="006F2F21" w:rsidRPr="00423D5F">
        <w:br w:type="page"/>
      </w:r>
    </w:p>
    <w:p w14:paraId="67B05484" w14:textId="77777777" w:rsidR="00EC5CB1" w:rsidRPr="00423D5F" w:rsidRDefault="006D59F9" w:rsidP="00C0772F">
      <w:pPr>
        <w:pStyle w:val="Heading3"/>
      </w:pPr>
      <w:bookmarkStart w:id="170" w:name="_Toc374995808"/>
      <w:bookmarkStart w:id="171" w:name="_Toc375047324"/>
      <w:bookmarkStart w:id="172" w:name="_Toc375142655"/>
      <w:r w:rsidRPr="00423D5F">
        <w:lastRenderedPageBreak/>
        <w:t>Schlussfolgerung</w:t>
      </w:r>
      <w:bookmarkEnd w:id="170"/>
      <w:bookmarkEnd w:id="171"/>
      <w:bookmarkEnd w:id="172"/>
    </w:p>
    <w:p w14:paraId="72A72AA9" w14:textId="697B68DF" w:rsidR="004B37E6" w:rsidRPr="00423D5F" w:rsidRDefault="0054734D" w:rsidP="00C0772F">
      <w:bookmarkStart w:id="173" w:name="_Toc241489933"/>
      <w:r w:rsidRPr="00423D5F">
        <w:t>In der Analysephase</w:t>
      </w:r>
      <w:r w:rsidR="00CE48BE" w:rsidRPr="00423D5F">
        <w:t xml:space="preserve"> f</w:t>
      </w:r>
      <w:r w:rsidRPr="00423D5F">
        <w:t>iel auf</w:t>
      </w:r>
      <w:r w:rsidR="006C7516" w:rsidRPr="00423D5F">
        <w:t>,</w:t>
      </w:r>
      <w:r w:rsidRPr="00423D5F">
        <w:t xml:space="preserve"> da</w:t>
      </w:r>
      <w:r w:rsidR="006C7516" w:rsidRPr="00423D5F">
        <w:t>s</w:t>
      </w:r>
      <w:r w:rsidRPr="00423D5F">
        <w:t xml:space="preserve">s zwar viele Applikationen einen Routingdienst verknüpft mit ihrer eigenen Anwendung anbieten, dieser jedoch nicht sehr gut auf blinde oder sehbehinderte Personen zugeschnitten ist. </w:t>
      </w:r>
      <w:r w:rsidR="00FB4555" w:rsidRPr="00423D5F">
        <w:t>Für d</w:t>
      </w:r>
      <w:r w:rsidR="006C7516" w:rsidRPr="00423D5F">
        <w:t>ie Zielp</w:t>
      </w:r>
      <w:r w:rsidRPr="00423D5F">
        <w:t>ersonen ist es wichtig</w:t>
      </w:r>
      <w:r w:rsidR="00557FF4" w:rsidRPr="00423D5F">
        <w:t>,</w:t>
      </w:r>
      <w:r w:rsidRPr="00423D5F">
        <w:t xml:space="preserve"> </w:t>
      </w:r>
      <w:r w:rsidR="005B75E5" w:rsidRPr="00423D5F">
        <w:t xml:space="preserve">eine </w:t>
      </w:r>
      <w:r w:rsidR="006C7516" w:rsidRPr="00423D5F">
        <w:t xml:space="preserve">möglichst </w:t>
      </w:r>
      <w:r w:rsidRPr="00423D5F">
        <w:t xml:space="preserve">detaillierte Routenbeschreibung zu bekommen. Das visuelle Wiedererkennen einer schon einmal gelaufenen Strecke fällt für diese Personen </w:t>
      </w:r>
      <w:r w:rsidR="00557FF4" w:rsidRPr="00423D5F">
        <w:t>je nach restlicher Sehstärke komplett</w:t>
      </w:r>
      <w:r w:rsidRPr="00423D5F">
        <w:t xml:space="preserve"> weg. Sie orientieren sich mit ihrem Tastsinn und Gehör. Wichtig sind deshalb zum Beispiel Brunnen</w:t>
      </w:r>
      <w:r w:rsidR="00FB4555" w:rsidRPr="00423D5F">
        <w:t>,</w:t>
      </w:r>
      <w:r w:rsidRPr="00423D5F">
        <w:t xml:space="preserve"> </w:t>
      </w:r>
      <w:r w:rsidR="00557FF4" w:rsidRPr="00423D5F">
        <w:t>die</w:t>
      </w:r>
      <w:r w:rsidRPr="00423D5F">
        <w:t xml:space="preserve"> sie plätschern hören können und dann wissen, dass sie auf dem </w:t>
      </w:r>
      <w:r w:rsidR="004B37E6" w:rsidRPr="00423D5F">
        <w:t>richtigen Weg sind</w:t>
      </w:r>
      <w:r w:rsidRPr="00423D5F">
        <w:t>.</w:t>
      </w:r>
      <w:r w:rsidR="004B37E6" w:rsidRPr="00423D5F">
        <w:t xml:space="preserve"> In der Arbeit konnte deshalb ein grosser For</w:t>
      </w:r>
      <w:r w:rsidR="004B37E6" w:rsidRPr="00423D5F">
        <w:t>t</w:t>
      </w:r>
      <w:r w:rsidR="004B37E6" w:rsidRPr="00423D5F">
        <w:t xml:space="preserve">schritt in Bezug auf barrierefreies Fussgängerrouting erreicht werden. </w:t>
      </w:r>
    </w:p>
    <w:p w14:paraId="121C8604" w14:textId="77777777" w:rsidR="009751EC" w:rsidRPr="00423D5F" w:rsidRDefault="004B37E6" w:rsidP="00C0772F">
      <w:r w:rsidRPr="00423D5F">
        <w:t xml:space="preserve">Die Thematik erfordert für einen Sehenden sehr viel Einfühlungsvermögen. Deshalb war der Kontakt mit den Betroffenen und den Mitgliedern der Stiftung „Zugang für alle“ sehr wichtig. Es konnten wichtige Erkenntnisse über die barrierefreie Bedienbarkeit von Web-Applikationen sowie echte Bedürfnisse abgeholt werden. </w:t>
      </w:r>
      <w:r w:rsidR="00725359" w:rsidRPr="00423D5F">
        <w:t>Anhand der vorhandenen Erkenntnisse ist eine Weiterentwicklung der Anwendung wünschenswert. Die Anwendung wurde g</w:t>
      </w:r>
      <w:r w:rsidR="00725359" w:rsidRPr="00423D5F">
        <w:t>e</w:t>
      </w:r>
      <w:r w:rsidR="00725359" w:rsidRPr="00423D5F">
        <w:t>zielt so entwickelt</w:t>
      </w:r>
      <w:r w:rsidR="00FB4555" w:rsidRPr="00423D5F">
        <w:t>,</w:t>
      </w:r>
      <w:r w:rsidR="00725359" w:rsidRPr="00423D5F">
        <w:t xml:space="preserve"> dass der Routingdienst</w:t>
      </w:r>
      <w:r w:rsidR="00FB4555" w:rsidRPr="00423D5F">
        <w:t>,</w:t>
      </w:r>
      <w:r w:rsidR="00725359" w:rsidRPr="00423D5F">
        <w:t xml:space="preserve"> welcher die Koordinaten liefert</w:t>
      </w:r>
      <w:r w:rsidR="00FB4555" w:rsidRPr="00423D5F">
        <w:t>,</w:t>
      </w:r>
      <w:r w:rsidR="00725359" w:rsidRPr="00423D5F">
        <w:t xml:space="preserve"> ausgetauscht werden kann. Auch das Erweitern um eine andere Sprache oder das Einfügen von mehr Daten der Stadt Zürich ist möglich.</w:t>
      </w:r>
    </w:p>
    <w:p w14:paraId="6B4DFB3A" w14:textId="77777777" w:rsidR="009751EC" w:rsidRPr="00423D5F" w:rsidRDefault="009751EC" w:rsidP="00C0772F">
      <w:pPr>
        <w:pStyle w:val="Heading4"/>
      </w:pPr>
      <w:r w:rsidRPr="00423D5F">
        <w:t>Problematik Fussgängerstreifen</w:t>
      </w:r>
    </w:p>
    <w:p w14:paraId="29ABCD9E" w14:textId="7FDB45AA" w:rsidR="00CE48BE" w:rsidRPr="00423D5F" w:rsidRDefault="004B37E6" w:rsidP="00C0772F">
      <w:r w:rsidRPr="00423D5F">
        <w:t>Was in der Arbeit nicht realisiert werden konnte</w:t>
      </w:r>
      <w:r w:rsidR="00FB4555" w:rsidRPr="00423D5F">
        <w:t>,</w:t>
      </w:r>
      <w:r w:rsidRPr="00423D5F">
        <w:t xml:space="preserve"> aber sehr wichtig für Blinde oder Sehbehinderte wäre</w:t>
      </w:r>
      <w:r w:rsidR="00FB4555" w:rsidRPr="00423D5F">
        <w:t>,</w:t>
      </w:r>
      <w:r w:rsidRPr="00423D5F">
        <w:t xml:space="preserve"> sind die Abschnitte der Route</w:t>
      </w:r>
      <w:r w:rsidR="00FB4555" w:rsidRPr="00423D5F">
        <w:t>,</w:t>
      </w:r>
      <w:r w:rsidRPr="00423D5F">
        <w:t xml:space="preserve"> die Fussgängerstreifen sind</w:t>
      </w:r>
      <w:r w:rsidR="00FB4555" w:rsidRPr="00423D5F">
        <w:t>,</w:t>
      </w:r>
      <w:r w:rsidRPr="00423D5F">
        <w:t xml:space="preserve"> von normalen Fusswegen zu unterscheiden. Die Problematik ist hier die Datenqualität von OpenStreetMap. Einige Fussgängerstreifen sind als N</w:t>
      </w:r>
      <w:r w:rsidRPr="00423D5F">
        <w:t>o</w:t>
      </w:r>
      <w:r w:rsidRPr="00423D5F">
        <w:t>des mit dem Tag „</w:t>
      </w:r>
      <w:proofErr w:type="spellStart"/>
      <w:r w:rsidRPr="00423D5F">
        <w:t>crossing</w:t>
      </w:r>
      <w:proofErr w:type="spellEnd"/>
      <w:r w:rsidRPr="00423D5F">
        <w:t>“ eingetragen, was für einen Fussgänger</w:t>
      </w:r>
      <w:r w:rsidR="00CE48BE" w:rsidRPr="00423D5F">
        <w:t>streifen</w:t>
      </w:r>
      <w:r w:rsidRPr="00423D5F">
        <w:t xml:space="preserve"> steht. In anderen Fällen wird der Fussgängerstreifen als Way mit dem Tag „highway = </w:t>
      </w:r>
      <w:proofErr w:type="spellStart"/>
      <w:r w:rsidRPr="00423D5F">
        <w:t>pedestrian</w:t>
      </w:r>
      <w:proofErr w:type="spellEnd"/>
      <w:r w:rsidRPr="00423D5F">
        <w:t xml:space="preserve">“ </w:t>
      </w:r>
      <w:r w:rsidR="00FB4555" w:rsidRPr="00423D5F">
        <w:t>oder „</w:t>
      </w:r>
      <w:r w:rsidR="00BE5ABD" w:rsidRPr="00423D5F">
        <w:t xml:space="preserve">highway = </w:t>
      </w:r>
      <w:proofErr w:type="spellStart"/>
      <w:r w:rsidR="00FB4555" w:rsidRPr="00423D5F">
        <w:t>footway</w:t>
      </w:r>
      <w:proofErr w:type="spellEnd"/>
      <w:r w:rsidR="00FB4555" w:rsidRPr="00423D5F">
        <w:t xml:space="preserve">“ </w:t>
      </w:r>
      <w:r w:rsidRPr="00423D5F">
        <w:t>gekennzeichnet. Dieser Tag steht eigentlich für eine</w:t>
      </w:r>
      <w:r w:rsidR="00CE48BE" w:rsidRPr="00423D5F">
        <w:t xml:space="preserve"> reine</w:t>
      </w:r>
      <w:r w:rsidRPr="00423D5F">
        <w:t xml:space="preserve"> Fussgängerzone. In den meisten Fällen führt jedoch ein Fussweg über eine befahrene Strasse und es hat lediglich</w:t>
      </w:r>
      <w:r w:rsidR="00CE48BE" w:rsidRPr="00423D5F">
        <w:t xml:space="preserve"> den Node mit dem Tag „</w:t>
      </w:r>
      <w:proofErr w:type="spellStart"/>
      <w:r w:rsidR="00CE48BE" w:rsidRPr="00423D5F">
        <w:t>crossing</w:t>
      </w:r>
      <w:proofErr w:type="spellEnd"/>
      <w:r w:rsidR="00CE48BE" w:rsidRPr="00423D5F">
        <w:t>“</w:t>
      </w:r>
      <w:r w:rsidRPr="00423D5F">
        <w:t xml:space="preserve">. Man müsste bei einer Implementierung also sehr genau darauf achten, welcher Fall bei einer Strassenüberquerung der Fall ist. </w:t>
      </w:r>
      <w:r w:rsidR="00CE48BE" w:rsidRPr="00423D5F">
        <w:t xml:space="preserve">Weiter gibt es das Problem, dass einige Strassenüberquerungen gar nicht als solche eingetragen sind weil die Fusswege oder Strassen gar keine gemeinsame Nodes haben. Dies konnten wir jedoch Abfangen und warnen den Benutzer auf der Route an solch einer Stelle davor. </w:t>
      </w:r>
    </w:p>
    <w:p w14:paraId="3EFBEF74" w14:textId="77777777" w:rsidR="009751EC" w:rsidRPr="00423D5F" w:rsidRDefault="009751EC" w:rsidP="00C0772F">
      <w:pPr>
        <w:pStyle w:val="Heading4"/>
      </w:pPr>
      <w:r w:rsidRPr="00423D5F">
        <w:t>Stetige Verbesserung der Datenqualität</w:t>
      </w:r>
    </w:p>
    <w:p w14:paraId="621E12CD" w14:textId="0A200120" w:rsidR="007B0331" w:rsidRPr="00423D5F" w:rsidRDefault="00CE48BE" w:rsidP="00C0772F">
      <w:r w:rsidRPr="00423D5F">
        <w:t>Das entwickelte Fussgängerrouting fiel bei den Mitarbeitern der Stiftung auf viel Anklang. Auch die Möglichkeit, dass sie zusammen mit einer blinden oder sehbehinderten Person fehlende Daten eintragen oder fehlerhafte Daten korrigieren können</w:t>
      </w:r>
      <w:r w:rsidR="00626D8F" w:rsidRPr="00423D5F">
        <w:t>,</w:t>
      </w:r>
      <w:r w:rsidRPr="00423D5F">
        <w:t xml:space="preserve"> gefällt ihnen sehr. Dies ist natürlich bei den Daten</w:t>
      </w:r>
      <w:r w:rsidR="009751EC" w:rsidRPr="00423D5F">
        <w:t xml:space="preserve"> die von</w:t>
      </w:r>
      <w:r w:rsidRPr="00423D5F">
        <w:t xml:space="preserve"> der Stadt Zürich</w:t>
      </w:r>
      <w:r w:rsidR="009751EC" w:rsidRPr="00423D5F">
        <w:t xml:space="preserve"> bezogen werden</w:t>
      </w:r>
      <w:r w:rsidRPr="00423D5F">
        <w:t xml:space="preserve"> nicht so einfach möglich, diese habe</w:t>
      </w:r>
      <w:r w:rsidR="009751EC" w:rsidRPr="00423D5F">
        <w:t xml:space="preserve">n </w:t>
      </w:r>
      <w:r w:rsidR="00BE5ABD" w:rsidRPr="00423D5F">
        <w:t>hingegen</w:t>
      </w:r>
      <w:r w:rsidR="00626D8F" w:rsidRPr="00423D5F">
        <w:t xml:space="preserve"> </w:t>
      </w:r>
      <w:r w:rsidR="009751EC" w:rsidRPr="00423D5F">
        <w:t xml:space="preserve">eine höhere Genauigkeit. </w:t>
      </w:r>
      <w:r w:rsidRPr="00423D5F">
        <w:t>Hätte man alle Daten</w:t>
      </w:r>
      <w:r w:rsidR="00626D8F" w:rsidRPr="00423D5F">
        <w:t>,</w:t>
      </w:r>
      <w:r w:rsidRPr="00423D5F">
        <w:t xml:space="preserve"> die OpenStreetMap bietet</w:t>
      </w:r>
      <w:r w:rsidR="00626D8F" w:rsidRPr="00423D5F">
        <w:t>,</w:t>
      </w:r>
      <w:r w:rsidRPr="00423D5F">
        <w:t xml:space="preserve"> auch von der Stadt Zürich beziehen können</w:t>
      </w:r>
      <w:r w:rsidR="00626D8F" w:rsidRPr="00423D5F">
        <w:t>,</w:t>
      </w:r>
      <w:r w:rsidRPr="00423D5F">
        <w:t xml:space="preserve"> so wäre im Gebiet der Stadt Zürich ein noch viel besseres Resultat möglich.</w:t>
      </w:r>
      <w:r w:rsidR="007B0331" w:rsidRPr="00423D5F">
        <w:t xml:space="preserve"> Hier besteht noch sehr viel Potential</w:t>
      </w:r>
      <w:r w:rsidR="00626D8F" w:rsidRPr="00423D5F">
        <w:t>,</w:t>
      </w:r>
      <w:r w:rsidR="007B0331" w:rsidRPr="00423D5F">
        <w:t xml:space="preserve"> das noch ausgeschöpft werden kann. </w:t>
      </w:r>
    </w:p>
    <w:p w14:paraId="36C41E43" w14:textId="77777777" w:rsidR="00F260F0" w:rsidRPr="00423D5F" w:rsidRDefault="00F260F0" w:rsidP="00C0772F">
      <w:pPr>
        <w:rPr>
          <w:rFonts w:eastAsiaTheme="majorEastAsia" w:cstheme="majorBidi"/>
          <w:color w:val="000000" w:themeColor="text1"/>
        </w:rPr>
      </w:pPr>
      <w:r w:rsidRPr="00423D5F">
        <w:lastRenderedPageBreak/>
        <w:br w:type="page"/>
      </w:r>
    </w:p>
    <w:p w14:paraId="1CC9B760" w14:textId="77777777" w:rsidR="009751EC" w:rsidRPr="00423D5F" w:rsidRDefault="009751EC" w:rsidP="00C0772F">
      <w:pPr>
        <w:pStyle w:val="Heading4"/>
      </w:pPr>
      <w:r w:rsidRPr="00423D5F">
        <w:lastRenderedPageBreak/>
        <w:t>Funktionsumfang vergrössern</w:t>
      </w:r>
    </w:p>
    <w:p w14:paraId="018C98D9" w14:textId="77777777" w:rsidR="009751EC" w:rsidRPr="00423D5F" w:rsidRDefault="009751EC" w:rsidP="00C0772F">
      <w:r w:rsidRPr="00423D5F">
        <w:t xml:space="preserve">Weiteres Potential steckt in den möglichen Funktionalitäten welche von den Betroffenen Personen gewünscht worden sind, für die jedoch in dieser Arbeit keine Zeit vorhanden war. </w:t>
      </w:r>
    </w:p>
    <w:p w14:paraId="09D06E70" w14:textId="77777777" w:rsidR="009751EC" w:rsidRPr="00423D5F" w:rsidRDefault="009751EC" w:rsidP="00C0772F">
      <w:r w:rsidRPr="00423D5F">
        <w:t>Dies wären folgende Funktionalitäten:</w:t>
      </w:r>
    </w:p>
    <w:p w14:paraId="1C297B9C" w14:textId="4DE0B93D" w:rsidR="009751EC" w:rsidRPr="00423D5F" w:rsidRDefault="009751EC" w:rsidP="00C0772F">
      <w:pPr>
        <w:pStyle w:val="ListParagraph"/>
        <w:numPr>
          <w:ilvl w:val="0"/>
          <w:numId w:val="12"/>
        </w:numPr>
      </w:pPr>
      <w:r w:rsidRPr="00423D5F">
        <w:t xml:space="preserve">Angabe einer beliebigen Adresse mit Hausnummer als Ziel </w:t>
      </w:r>
      <w:r w:rsidR="00FD2840" w:rsidRPr="00423D5F">
        <w:t>und-/</w:t>
      </w:r>
      <w:r w:rsidRPr="00423D5F">
        <w:t>oder Startpunkt für Routinganfragen</w:t>
      </w:r>
    </w:p>
    <w:p w14:paraId="7E77C222" w14:textId="77777777" w:rsidR="009751EC" w:rsidRPr="00423D5F" w:rsidRDefault="009751EC" w:rsidP="00C0772F">
      <w:pPr>
        <w:pStyle w:val="ListParagraph"/>
        <w:numPr>
          <w:ilvl w:val="0"/>
          <w:numId w:val="12"/>
        </w:numPr>
      </w:pPr>
      <w:r w:rsidRPr="00423D5F">
        <w:t>Suchen von POIs anhand von Suchbegriffen</w:t>
      </w:r>
    </w:p>
    <w:p w14:paraId="535F8C39" w14:textId="7F0BE625" w:rsidR="009751EC" w:rsidRPr="00423D5F" w:rsidRDefault="009751EC" w:rsidP="00C0772F">
      <w:pPr>
        <w:pStyle w:val="ListParagraph"/>
        <w:numPr>
          <w:ilvl w:val="0"/>
          <w:numId w:val="12"/>
        </w:numPr>
      </w:pPr>
      <w:r w:rsidRPr="00423D5F">
        <w:t xml:space="preserve">Kommentarmöglichkeit um anderen Benutzern an gewissen Stellen Hinweise zu hinterlassen (zum Beispiel: </w:t>
      </w:r>
      <w:r w:rsidR="00512688" w:rsidRPr="00423D5F">
        <w:t>„</w:t>
      </w:r>
      <w:r w:rsidRPr="00423D5F">
        <w:t>Achtung: Sehr hoher Gehsteig</w:t>
      </w:r>
      <w:r w:rsidR="00512688" w:rsidRPr="00423D5F">
        <w:t>“</w:t>
      </w:r>
      <w:r w:rsidRPr="00423D5F">
        <w:t>).</w:t>
      </w:r>
    </w:p>
    <w:p w14:paraId="13933E4D" w14:textId="67C4D5AB" w:rsidR="009751EC" w:rsidRPr="00423D5F" w:rsidRDefault="009751EC" w:rsidP="00C0772F">
      <w:pPr>
        <w:pStyle w:val="ListParagraph"/>
        <w:numPr>
          <w:ilvl w:val="0"/>
          <w:numId w:val="12"/>
        </w:numPr>
      </w:pPr>
      <w:r w:rsidRPr="00423D5F">
        <w:t xml:space="preserve">Das Speichern von Favoriten </w:t>
      </w:r>
      <w:r w:rsidR="00FD2840" w:rsidRPr="00423D5F">
        <w:t>(Adressen oder POIs)</w:t>
      </w:r>
    </w:p>
    <w:p w14:paraId="12C9D06A" w14:textId="77777777" w:rsidR="009751EC" w:rsidRPr="00423D5F" w:rsidRDefault="009751EC" w:rsidP="00C0772F">
      <w:pPr>
        <w:pStyle w:val="ListParagraph"/>
        <w:numPr>
          <w:ilvl w:val="0"/>
          <w:numId w:val="12"/>
        </w:numPr>
      </w:pPr>
      <w:r w:rsidRPr="00423D5F">
        <w:t>Das Tracking einer gelaufenen Strecke und die Möglichkeit, diese wiederzugeben.</w:t>
      </w:r>
    </w:p>
    <w:p w14:paraId="634D2E13" w14:textId="77777777" w:rsidR="00154C3C" w:rsidRPr="00423D5F" w:rsidRDefault="009751EC" w:rsidP="00C0772F">
      <w:pPr>
        <w:pStyle w:val="ListParagraph"/>
        <w:numPr>
          <w:ilvl w:val="0"/>
          <w:numId w:val="12"/>
        </w:numPr>
      </w:pPr>
      <w:r w:rsidRPr="00423D5F">
        <w:t>Das automatisierte Prüfen ob der Benutzer sich noch auf der Route befindet</w:t>
      </w:r>
      <w:r w:rsidR="00725359" w:rsidRPr="00423D5F">
        <w:t xml:space="preserve"> und Ausgeben einer Warnung inkl. Neuberechnung der Route</w:t>
      </w:r>
      <w:r w:rsidRPr="00423D5F">
        <w:t>.</w:t>
      </w:r>
    </w:p>
    <w:p w14:paraId="22ED7841" w14:textId="45083EC0" w:rsidR="006F2F21" w:rsidRPr="00423D5F" w:rsidRDefault="00154C3C" w:rsidP="00C0772F">
      <w:pPr>
        <w:pStyle w:val="ListParagraph"/>
        <w:numPr>
          <w:ilvl w:val="0"/>
          <w:numId w:val="12"/>
        </w:numPr>
      </w:pPr>
      <w:r w:rsidRPr="00423D5F">
        <w:t xml:space="preserve">Das </w:t>
      </w:r>
      <w:r w:rsidR="00267DD7" w:rsidRPr="00423D5F">
        <w:t>Ausgeben</w:t>
      </w:r>
      <w:r w:rsidRPr="00423D5F">
        <w:t xml:space="preserve"> von POIs </w:t>
      </w:r>
      <w:r w:rsidR="00267DD7" w:rsidRPr="00423D5F">
        <w:t>als erweiterte Orientierungspunkte</w:t>
      </w:r>
      <w:r w:rsidRPr="00423D5F">
        <w:t xml:space="preserve"> während man einer Route folgt.</w:t>
      </w:r>
      <w:r w:rsidR="006F2F21" w:rsidRPr="00423D5F">
        <w:br w:type="page"/>
      </w:r>
    </w:p>
    <w:p w14:paraId="0B2B17EE" w14:textId="44F87587" w:rsidR="009B5E51" w:rsidRPr="00423D5F" w:rsidRDefault="0022620C" w:rsidP="004219EC">
      <w:pPr>
        <w:pStyle w:val="Heading1"/>
      </w:pPr>
      <w:bookmarkStart w:id="174" w:name="_Toc374995809"/>
      <w:bookmarkStart w:id="175" w:name="_Toc375047325"/>
      <w:bookmarkStart w:id="176" w:name="_Toc375142656"/>
      <w:r w:rsidRPr="00423D5F">
        <w:lastRenderedPageBreak/>
        <w:t xml:space="preserve">Teil </w:t>
      </w:r>
      <w:r w:rsidR="00C40088" w:rsidRPr="00423D5F">
        <w:t>II</w:t>
      </w:r>
      <w:r w:rsidRPr="00423D5F">
        <w:t>:</w:t>
      </w:r>
      <w:r w:rsidR="00C40088" w:rsidRPr="00423D5F">
        <w:t xml:space="preserve"> </w:t>
      </w:r>
      <w:r w:rsidR="002538EE" w:rsidRPr="00423D5F">
        <w:t>SW-Projektdokumentation</w:t>
      </w:r>
      <w:bookmarkEnd w:id="174"/>
      <w:bookmarkEnd w:id="175"/>
      <w:bookmarkEnd w:id="176"/>
    </w:p>
    <w:p w14:paraId="0F72DF98" w14:textId="24CD0CDB" w:rsidR="002538EE" w:rsidRPr="00423D5F" w:rsidRDefault="009B5E51" w:rsidP="00C0772F">
      <w:pPr>
        <w:rPr>
          <w:rFonts w:eastAsiaTheme="majorEastAsia" w:cstheme="majorBidi"/>
          <w:sz w:val="28"/>
        </w:rPr>
      </w:pPr>
      <w:r w:rsidRPr="00423D5F">
        <w:br w:type="page"/>
      </w:r>
    </w:p>
    <w:p w14:paraId="0F41AF6D" w14:textId="77777777" w:rsidR="002538EE" w:rsidRPr="00423D5F" w:rsidRDefault="002538EE" w:rsidP="00C0772F">
      <w:pPr>
        <w:pStyle w:val="Heading2"/>
      </w:pPr>
      <w:bookmarkStart w:id="177" w:name="_Toc374995810"/>
      <w:bookmarkStart w:id="178" w:name="_Toc375047326"/>
      <w:bookmarkStart w:id="179" w:name="_Toc375142657"/>
      <w:bookmarkEnd w:id="173"/>
      <w:r w:rsidRPr="00423D5F">
        <w:lastRenderedPageBreak/>
        <w:t>Analyse</w:t>
      </w:r>
      <w:bookmarkEnd w:id="177"/>
      <w:bookmarkEnd w:id="178"/>
      <w:bookmarkEnd w:id="179"/>
    </w:p>
    <w:p w14:paraId="65F39148" w14:textId="77777777" w:rsidR="009860D5" w:rsidRPr="00423D5F" w:rsidRDefault="009860D5" w:rsidP="00C0772F">
      <w:pPr>
        <w:pStyle w:val="Heading3"/>
      </w:pPr>
      <w:bookmarkStart w:id="180" w:name="_Toc374995811"/>
      <w:bookmarkStart w:id="181" w:name="_Toc375047327"/>
      <w:bookmarkStart w:id="182" w:name="_Toc375142658"/>
      <w:r w:rsidRPr="00423D5F">
        <w:t>Anforderungsspezifikation</w:t>
      </w:r>
      <w:bookmarkEnd w:id="180"/>
      <w:bookmarkEnd w:id="181"/>
      <w:bookmarkEnd w:id="182"/>
    </w:p>
    <w:p w14:paraId="4C196932" w14:textId="77777777" w:rsidR="009860D5" w:rsidRPr="00423D5F" w:rsidRDefault="009860D5" w:rsidP="00C0772F">
      <w:pPr>
        <w:pStyle w:val="Heading4"/>
      </w:pPr>
      <w:r w:rsidRPr="00423D5F">
        <w:t>Funktionale Anforderungen</w:t>
      </w:r>
    </w:p>
    <w:p w14:paraId="05E58E8A" w14:textId="46E6750A" w:rsidR="00673635" w:rsidRPr="00423D5F" w:rsidRDefault="00F47A89" w:rsidP="00C0772F">
      <w:pPr>
        <w:rPr>
          <w:sz w:val="22"/>
        </w:rPr>
      </w:pPr>
      <w:r w:rsidRPr="00423D5F">
        <w:t xml:space="preserve">Die Funktionalen Anforderungen bestehend aus </w:t>
      </w:r>
      <w:proofErr w:type="spellStart"/>
      <w:r w:rsidRPr="00423D5F">
        <w:t>Use</w:t>
      </w:r>
      <w:proofErr w:type="spellEnd"/>
      <w:r w:rsidRPr="00423D5F">
        <w:t xml:space="preserve"> Cases wurden anhand der Meetings mit der Stiftung erstellt und </w:t>
      </w:r>
      <w:r w:rsidR="00F33328" w:rsidRPr="00423D5F">
        <w:t>spiegeln</w:t>
      </w:r>
      <w:r w:rsidRPr="00423D5F">
        <w:t xml:space="preserve"> die Bedürfnisse der blinden und sehbehinderten Menschen wieder.</w:t>
      </w:r>
      <w:r w:rsidR="00673635" w:rsidRPr="00423D5F">
        <w:rPr>
          <w:sz w:val="22"/>
        </w:rPr>
        <w:t xml:space="preserve"> In diesem Projekt gelten folgende </w:t>
      </w:r>
      <w:proofErr w:type="spellStart"/>
      <w:r w:rsidR="00673635" w:rsidRPr="00423D5F">
        <w:rPr>
          <w:sz w:val="22"/>
        </w:rPr>
        <w:t>Use</w:t>
      </w:r>
      <w:proofErr w:type="spellEnd"/>
      <w:r w:rsidR="00673635" w:rsidRPr="00423D5F">
        <w:rPr>
          <w:sz w:val="22"/>
        </w:rPr>
        <w:t xml:space="preserve"> Cases:</w:t>
      </w:r>
    </w:p>
    <w:p w14:paraId="529A02C6" w14:textId="77777777" w:rsidR="009860D5" w:rsidRPr="00423D5F" w:rsidRDefault="009860D5" w:rsidP="00C0772F">
      <w:pPr>
        <w:pStyle w:val="Heading5"/>
      </w:pPr>
      <w:proofErr w:type="spellStart"/>
      <w:r w:rsidRPr="00423D5F">
        <w:t>Use</w:t>
      </w:r>
      <w:proofErr w:type="spellEnd"/>
      <w:r w:rsidRPr="00423D5F">
        <w:t xml:space="preserve"> Cases</w:t>
      </w:r>
    </w:p>
    <w:p w14:paraId="79693A12" w14:textId="77777777" w:rsidR="009860D5" w:rsidRPr="00423D5F" w:rsidRDefault="009860D5" w:rsidP="00C0772F">
      <w:r w:rsidRPr="00423D5F">
        <w:t>UC1: Standort ausgeben: Der Nutzer erhält eine Auskunft darüber, an welcher Stelle er sich im Moment befindet. Die Ausgabe beinhaltet die Adresse mit Strassen- und Ortsangabe.</w:t>
      </w:r>
    </w:p>
    <w:p w14:paraId="54E5C411" w14:textId="77777777" w:rsidR="009860D5" w:rsidRPr="00423D5F" w:rsidRDefault="009860D5" w:rsidP="00C0772F">
      <w:r w:rsidRPr="00423D5F">
        <w:t>UC2: Umgebung ausgeben: Der Nutzer will Informationen zu seiner Umgebung erhalten. Dies beinhaltet Orientierungspunkte, die in derselben Strasse liegen</w:t>
      </w:r>
      <w:r w:rsidR="00A3393E" w:rsidRPr="00423D5F">
        <w:t>,</w:t>
      </w:r>
      <w:r w:rsidRPr="00423D5F">
        <w:t xml:space="preserve"> und POIs, die sich in einem bestimmten Umkreis befinden. </w:t>
      </w:r>
    </w:p>
    <w:p w14:paraId="0D9FA003" w14:textId="77777777" w:rsidR="009860D5" w:rsidRPr="00423D5F" w:rsidRDefault="009860D5" w:rsidP="00C0772F">
      <w:r w:rsidRPr="00423D5F">
        <w:t xml:space="preserve">UC2a: POIs und Orientierungspunkte auswählen: Der Nutzer kann auswählen, welche Informationen zur Umgebung er erhalten will. </w:t>
      </w:r>
    </w:p>
    <w:p w14:paraId="3FCA52C7" w14:textId="77777777" w:rsidR="009860D5" w:rsidRPr="00423D5F" w:rsidRDefault="009860D5" w:rsidP="00C0772F">
      <w:r w:rsidRPr="00423D5F">
        <w:t>UC2b: Umkreisgrösse bestimmen: Um eine vernünftige Anzahl Suchresultate zu erhalten, kann der Nutzer die Grösse des Umkreises, in dem gesucht werden soll, selber bestimmen.</w:t>
      </w:r>
    </w:p>
    <w:p w14:paraId="4FD68544" w14:textId="77777777" w:rsidR="009860D5" w:rsidRPr="00423D5F" w:rsidRDefault="009860D5" w:rsidP="00C0772F">
      <w:r w:rsidRPr="00423D5F">
        <w:t>UC3: Manuell einen Standort wählen: Der Nutzer möchte die Umgebung eines entfernten Ortes erkunden oder möchte seine aktuelle Position korrigieren. Dazu fügt er manuell eine Adresse als Standort ein.</w:t>
      </w:r>
    </w:p>
    <w:p w14:paraId="73C36DE6" w14:textId="77777777" w:rsidR="009860D5" w:rsidRPr="00423D5F" w:rsidRDefault="009860D5" w:rsidP="00C0772F">
      <w:r w:rsidRPr="00423D5F">
        <w:t xml:space="preserve">UC4: Routing </w:t>
      </w:r>
      <w:r w:rsidR="009441E4" w:rsidRPr="00423D5F">
        <w:t>zu einem</w:t>
      </w:r>
      <w:r w:rsidRPr="00423D5F">
        <w:t xml:space="preserve"> POI: Der Nutzer will zu einem bestimmten POI geleitet werden. </w:t>
      </w:r>
    </w:p>
    <w:p w14:paraId="2B5BF57C" w14:textId="77777777" w:rsidR="009860D5" w:rsidRPr="00423D5F" w:rsidRDefault="00AF4349" w:rsidP="00C0772F">
      <w:pPr>
        <w:pStyle w:val="BodyText"/>
      </w:pPr>
      <w:r w:rsidRPr="00423D5F">
        <w:rPr>
          <w:noProof/>
          <w:lang w:eastAsia="de-CH"/>
        </w:rPr>
        <w:drawing>
          <wp:inline distT="0" distB="0" distL="0" distR="0" wp14:anchorId="57B89AA6" wp14:editId="6011A566">
            <wp:extent cx="3539543" cy="3588589"/>
            <wp:effectExtent l="0" t="0" r="3810" b="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Diagrammv2.PNG"/>
                    <pic:cNvPicPr/>
                  </pic:nvPicPr>
                  <pic:blipFill>
                    <a:blip r:embed="rId91">
                      <a:extLst>
                        <a:ext uri="{28A0092B-C50C-407E-A947-70E740481C1C}">
                          <a14:useLocalDpi xmlns:a14="http://schemas.microsoft.com/office/drawing/2010/main" val="0"/>
                        </a:ext>
                      </a:extLst>
                    </a:blip>
                    <a:stretch>
                      <a:fillRect/>
                    </a:stretch>
                  </pic:blipFill>
                  <pic:spPr>
                    <a:xfrm>
                      <a:off x="0" y="0"/>
                      <a:ext cx="3544811" cy="3593930"/>
                    </a:xfrm>
                    <a:prstGeom prst="rect">
                      <a:avLst/>
                    </a:prstGeom>
                  </pic:spPr>
                </pic:pic>
              </a:graphicData>
            </a:graphic>
          </wp:inline>
        </w:drawing>
      </w:r>
    </w:p>
    <w:p w14:paraId="01E5634D" w14:textId="77777777" w:rsidR="009860D5" w:rsidRPr="00423D5F" w:rsidRDefault="009860D5" w:rsidP="00C0772F">
      <w:pPr>
        <w:pStyle w:val="Heading4"/>
      </w:pPr>
      <w:r w:rsidRPr="00423D5F">
        <w:lastRenderedPageBreak/>
        <w:t>Nicht-Funktionale Anforderungen</w:t>
      </w:r>
    </w:p>
    <w:p w14:paraId="581F3EDD" w14:textId="77777777" w:rsidR="009860D5" w:rsidRPr="00423D5F" w:rsidRDefault="009860D5" w:rsidP="00C0772F">
      <w:pPr>
        <w:pStyle w:val="Heading5"/>
        <w:rPr>
          <w:rStyle w:val="SubtleEmphasis"/>
          <w:i w:val="0"/>
          <w:iCs w:val="0"/>
          <w:color w:val="auto"/>
        </w:rPr>
      </w:pPr>
      <w:bookmarkStart w:id="183" w:name="_Toc322008690"/>
      <w:r w:rsidRPr="00423D5F">
        <w:rPr>
          <w:rStyle w:val="SubtleEmphasis"/>
          <w:i w:val="0"/>
          <w:iCs w:val="0"/>
          <w:color w:val="auto"/>
        </w:rPr>
        <w:t xml:space="preserve">Verständlichkeit </w:t>
      </w:r>
      <w:bookmarkEnd w:id="183"/>
    </w:p>
    <w:p w14:paraId="41BB7F7A" w14:textId="77777777" w:rsidR="009860D5" w:rsidRPr="00423D5F" w:rsidRDefault="009860D5" w:rsidP="00C0772F">
      <w:pPr>
        <w:rPr>
          <w:lang w:eastAsia="de-CH"/>
        </w:rPr>
      </w:pPr>
      <w:r w:rsidRPr="00423D5F">
        <w:rPr>
          <w:lang w:eastAsia="de-CH"/>
        </w:rPr>
        <w:t xml:space="preserve">Die Bedienung soll selbsterklärend sein. Wenn der Benutzer im Umgang mit Smartphones vertraut ist, sollte er keine zusätzliche Hilfe benötigen. Die einzelnen Ansichten sollen sich am Design von ähnlichen Apps, die im Abschnitt „Stand der Technik“ erwähnt werden, orientieren. </w:t>
      </w:r>
    </w:p>
    <w:p w14:paraId="511637F9" w14:textId="77777777" w:rsidR="009860D5" w:rsidRPr="00423D5F" w:rsidRDefault="009860D5" w:rsidP="00C0772F">
      <w:pPr>
        <w:pStyle w:val="Heading5"/>
        <w:rPr>
          <w:rStyle w:val="SubtleEmphasis"/>
        </w:rPr>
      </w:pPr>
      <w:bookmarkStart w:id="184" w:name="_Toc322008692"/>
      <w:r w:rsidRPr="00423D5F">
        <w:rPr>
          <w:rStyle w:val="SubtleEmphasis"/>
          <w:i w:val="0"/>
          <w:iCs w:val="0"/>
          <w:color w:val="auto"/>
        </w:rPr>
        <w:t>Zeitverhalten</w:t>
      </w:r>
      <w:bookmarkEnd w:id="184"/>
    </w:p>
    <w:p w14:paraId="5C6E1E54" w14:textId="77777777" w:rsidR="009860D5" w:rsidRPr="00423D5F" w:rsidRDefault="009860D5" w:rsidP="00C0772F">
      <w:pPr>
        <w:rPr>
          <w:lang w:eastAsia="de-CH"/>
        </w:rPr>
      </w:pPr>
      <w:r w:rsidRPr="00423D5F">
        <w:rPr>
          <w:lang w:eastAsia="de-CH"/>
        </w:rPr>
        <w:t>Das Berechnen der Routen soll nicht länger als 10s dauern. Das Abfragen des aktuellen Standorts und die Ausgabe der</w:t>
      </w:r>
      <w:r w:rsidR="00CA0FB8" w:rsidRPr="00423D5F">
        <w:rPr>
          <w:lang w:eastAsia="de-CH"/>
        </w:rPr>
        <w:t xml:space="preserve"> POIs in der Umgebung </w:t>
      </w:r>
      <w:proofErr w:type="gramStart"/>
      <w:r w:rsidR="00CA0FB8" w:rsidRPr="00423D5F">
        <w:rPr>
          <w:lang w:eastAsia="de-CH"/>
        </w:rPr>
        <w:t>soll</w:t>
      </w:r>
      <w:proofErr w:type="gramEnd"/>
      <w:r w:rsidR="00CA0FB8" w:rsidRPr="00423D5F">
        <w:rPr>
          <w:lang w:eastAsia="de-CH"/>
        </w:rPr>
        <w:t xml:space="preserve"> nicht </w:t>
      </w:r>
      <w:r w:rsidRPr="00423D5F">
        <w:rPr>
          <w:lang w:eastAsia="de-CH"/>
        </w:rPr>
        <w:t>länger als 5s dauern.</w:t>
      </w:r>
      <w:bookmarkStart w:id="185" w:name="_Toc322008694"/>
    </w:p>
    <w:p w14:paraId="078E5250" w14:textId="77777777" w:rsidR="00CA0FB8" w:rsidRPr="00423D5F" w:rsidRDefault="00CA0FB8" w:rsidP="00C0772F">
      <w:pPr>
        <w:pStyle w:val="Heading5"/>
        <w:rPr>
          <w:rStyle w:val="SubtleEmphasis"/>
          <w:i w:val="0"/>
          <w:iCs w:val="0"/>
          <w:color w:val="auto"/>
        </w:rPr>
      </w:pPr>
      <w:r w:rsidRPr="00423D5F">
        <w:rPr>
          <w:rStyle w:val="SubtleEmphasis"/>
          <w:i w:val="0"/>
          <w:iCs w:val="0"/>
          <w:color w:val="auto"/>
        </w:rPr>
        <w:t xml:space="preserve">Wartbarkeit, </w:t>
      </w:r>
      <w:r w:rsidR="009860D5" w:rsidRPr="00423D5F">
        <w:rPr>
          <w:rStyle w:val="SubtleEmphasis"/>
          <w:i w:val="0"/>
          <w:iCs w:val="0"/>
          <w:color w:val="auto"/>
        </w:rPr>
        <w:t>Änderbarkeit</w:t>
      </w:r>
      <w:bookmarkEnd w:id="185"/>
      <w:r w:rsidR="009860D5" w:rsidRPr="00423D5F">
        <w:rPr>
          <w:rStyle w:val="SubtleEmphasis"/>
          <w:i w:val="0"/>
          <w:iCs w:val="0"/>
          <w:color w:val="auto"/>
        </w:rPr>
        <w:t xml:space="preserve"> </w:t>
      </w:r>
    </w:p>
    <w:p w14:paraId="79F879B6" w14:textId="77777777" w:rsidR="009860D5" w:rsidRPr="00423D5F" w:rsidRDefault="009860D5" w:rsidP="00C0772F">
      <w:pPr>
        <w:rPr>
          <w:i/>
          <w:iCs/>
          <w:color w:val="808080" w:themeColor="text1" w:themeTint="7F"/>
        </w:rPr>
      </w:pPr>
      <w:r w:rsidRPr="00423D5F">
        <w:t xml:space="preserve">Die Webapplikation wird so geschrieben, dass sie um weitere statische Daten, andere Routing-Dienste oder Sprachen erweitert werden kann. </w:t>
      </w:r>
      <w:bookmarkStart w:id="186" w:name="_Toc322008695"/>
    </w:p>
    <w:p w14:paraId="4C62333A" w14:textId="77777777" w:rsidR="009860D5" w:rsidRPr="00423D5F" w:rsidRDefault="009860D5" w:rsidP="00C0772F">
      <w:pPr>
        <w:pStyle w:val="Heading5"/>
        <w:rPr>
          <w:rStyle w:val="SubtleEmphasis"/>
          <w:i w:val="0"/>
          <w:iCs w:val="0"/>
          <w:color w:val="auto"/>
        </w:rPr>
      </w:pPr>
      <w:r w:rsidRPr="00423D5F">
        <w:rPr>
          <w:rStyle w:val="SubtleEmphasis"/>
          <w:i w:val="0"/>
          <w:iCs w:val="0"/>
          <w:color w:val="auto"/>
        </w:rPr>
        <w:t>Portierbarkeit und Installierbarkeit</w:t>
      </w:r>
      <w:bookmarkEnd w:id="186"/>
    </w:p>
    <w:p w14:paraId="6E541880" w14:textId="77777777" w:rsidR="009860D5" w:rsidRPr="00423D5F" w:rsidRDefault="009860D5" w:rsidP="00C0772F">
      <w:r w:rsidRPr="00423D5F">
        <w:t>Die App</w:t>
      </w:r>
      <w:r w:rsidR="00B85108" w:rsidRPr="00423D5F">
        <w:t xml:space="preserve"> ist eine reine Web-Applikation.</w:t>
      </w:r>
      <w:r w:rsidRPr="00423D5F">
        <w:t xml:space="preserve"> </w:t>
      </w:r>
      <w:r w:rsidR="00B85108" w:rsidRPr="00423D5F">
        <w:t>Sie kann somit auf jedem Browser</w:t>
      </w:r>
      <w:r w:rsidR="00D47127" w:rsidRPr="00423D5F">
        <w:t>,</w:t>
      </w:r>
      <w:r w:rsidR="00B85108" w:rsidRPr="00423D5F">
        <w:t xml:space="preserve"> der JavaScript unterstützt</w:t>
      </w:r>
      <w:r w:rsidR="00D47127" w:rsidRPr="00423D5F">
        <w:t>,</w:t>
      </w:r>
      <w:r w:rsidR="00B85108" w:rsidRPr="00423D5F">
        <w:t xml:space="preserve"> </w:t>
      </w:r>
      <w:r w:rsidR="00D47127" w:rsidRPr="00423D5F">
        <w:t>verwendet</w:t>
      </w:r>
      <w:r w:rsidR="00B85108" w:rsidRPr="00423D5F">
        <w:t xml:space="preserve"> werden. </w:t>
      </w:r>
      <w:r w:rsidR="00FC7CA6" w:rsidRPr="00423D5F">
        <w:t xml:space="preserve">Man könnte das </w:t>
      </w:r>
      <w:proofErr w:type="spellStart"/>
      <w:r w:rsidR="00FC7CA6" w:rsidRPr="00423D5F">
        <w:t>github</w:t>
      </w:r>
      <w:proofErr w:type="spellEnd"/>
      <w:r w:rsidR="00FC7CA6" w:rsidRPr="00423D5F">
        <w:t xml:space="preserve"> Repository auch mit Hilfe von </w:t>
      </w:r>
      <w:proofErr w:type="spellStart"/>
      <w:r w:rsidR="00FC7CA6" w:rsidRPr="00423D5F">
        <w:t>Phonegap</w:t>
      </w:r>
      <w:proofErr w:type="spellEnd"/>
      <w:r w:rsidR="00FC7CA6" w:rsidRPr="00423D5F">
        <w:t xml:space="preserve"> in eine lokale Smartphone Anwendung umwandeln. Für den Prototyp reicht jedoch der Zugriff als Webseite.</w:t>
      </w:r>
    </w:p>
    <w:p w14:paraId="2B3CDDF0" w14:textId="77777777" w:rsidR="00CA0FB8" w:rsidRPr="00423D5F" w:rsidRDefault="00CA0FB8" w:rsidP="00C0772F">
      <w:pPr>
        <w:rPr>
          <w:rFonts w:eastAsiaTheme="majorEastAsia" w:cstheme="majorBidi"/>
          <w:color w:val="000000" w:themeColor="text1"/>
          <w:sz w:val="26"/>
        </w:rPr>
      </w:pPr>
      <w:r w:rsidRPr="00423D5F">
        <w:br w:type="page"/>
      </w:r>
    </w:p>
    <w:p w14:paraId="591B0858" w14:textId="77777777" w:rsidR="00725359" w:rsidRPr="00423D5F" w:rsidRDefault="00725359" w:rsidP="00C0772F">
      <w:pPr>
        <w:pStyle w:val="Heading2"/>
      </w:pPr>
      <w:bookmarkStart w:id="187" w:name="_Toc374995812"/>
      <w:bookmarkStart w:id="188" w:name="_Toc375047328"/>
      <w:bookmarkStart w:id="189" w:name="_Toc375142659"/>
      <w:r w:rsidRPr="00423D5F">
        <w:lastRenderedPageBreak/>
        <w:t>Design</w:t>
      </w:r>
      <w:bookmarkEnd w:id="187"/>
      <w:bookmarkEnd w:id="188"/>
      <w:bookmarkEnd w:id="189"/>
    </w:p>
    <w:p w14:paraId="6C3F1704" w14:textId="77777777" w:rsidR="0013481F" w:rsidRPr="00423D5F" w:rsidRDefault="00BF44A3" w:rsidP="00C0772F">
      <w:pPr>
        <w:pStyle w:val="Heading3"/>
      </w:pPr>
      <w:bookmarkStart w:id="190" w:name="_Toc375142660"/>
      <w:r w:rsidRPr="00423D5F">
        <w:t>Objektdiagramm</w:t>
      </w:r>
      <w:bookmarkEnd w:id="190"/>
    </w:p>
    <w:p w14:paraId="33A2892D" w14:textId="6EE81450" w:rsidR="00CA0FB8" w:rsidRPr="00423D5F" w:rsidRDefault="00596083" w:rsidP="00C0772F">
      <w:pPr>
        <w:rPr>
          <w:noProof/>
          <w:lang w:eastAsia="de-CH"/>
        </w:rPr>
      </w:pPr>
      <w:r w:rsidRPr="00423D5F">
        <w:t xml:space="preserve">Da </w:t>
      </w:r>
      <w:r w:rsidR="00CA0FB8" w:rsidRPr="00423D5F">
        <w:t>JavaScript</w:t>
      </w:r>
      <w:r w:rsidRPr="00423D5F">
        <w:t xml:space="preserve"> keine Klassen kennt, werden hier die verschiedenen Objekte erklärt, die in der Anwendung </w:t>
      </w:r>
      <w:r w:rsidR="00BF44A3" w:rsidRPr="00423D5F">
        <w:t>verwendet</w:t>
      </w:r>
      <w:r w:rsidRPr="00423D5F">
        <w:t xml:space="preserve"> werden. Sie sind </w:t>
      </w:r>
      <w:r w:rsidR="00CA0FB8" w:rsidRPr="00423D5F">
        <w:t>in der Datei</w:t>
      </w:r>
      <w:r w:rsidRPr="00423D5F">
        <w:t xml:space="preserve"> objects.js definiert.</w:t>
      </w:r>
      <w:r w:rsidRPr="00423D5F">
        <w:rPr>
          <w:noProof/>
          <w:lang w:eastAsia="de-CH"/>
        </w:rPr>
        <w:t xml:space="preserve"> </w:t>
      </w:r>
    </w:p>
    <w:p w14:paraId="7D7545F5" w14:textId="77777777" w:rsidR="0013481F" w:rsidRPr="00423D5F" w:rsidRDefault="00C816E7" w:rsidP="00C0772F">
      <w:pPr>
        <w:pStyle w:val="BodyText"/>
        <w:rPr>
          <w:rFonts w:ascii="Lucida Bright" w:hAnsi="Lucida Bright"/>
        </w:rPr>
      </w:pPr>
      <w:r w:rsidRPr="00423D5F">
        <w:rPr>
          <w:noProof/>
          <w:lang w:eastAsia="de-CH"/>
        </w:rPr>
        <w:drawing>
          <wp:inline distT="0" distB="0" distL="0" distR="0" wp14:anchorId="5EDFE293" wp14:editId="4E0407FB">
            <wp:extent cx="5759450" cy="5953554"/>
            <wp:effectExtent l="0" t="0" r="0" b="9525"/>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59450" cy="5953554"/>
                    </a:xfrm>
                    <a:prstGeom prst="rect">
                      <a:avLst/>
                    </a:prstGeom>
                  </pic:spPr>
                </pic:pic>
              </a:graphicData>
            </a:graphic>
          </wp:inline>
        </w:drawing>
      </w:r>
    </w:p>
    <w:p w14:paraId="1709B434" w14:textId="77777777" w:rsidR="00596083" w:rsidRPr="00423D5F" w:rsidRDefault="00596083" w:rsidP="00C0772F">
      <w:pPr>
        <w:pStyle w:val="Heading5"/>
        <w:rPr>
          <w:rStyle w:val="SubtleEmphasis"/>
          <w:i w:val="0"/>
          <w:color w:val="auto"/>
        </w:rPr>
      </w:pPr>
      <w:proofErr w:type="spellStart"/>
      <w:r w:rsidRPr="00423D5F">
        <w:rPr>
          <w:rStyle w:val="SubtleEmphasis"/>
          <w:i w:val="0"/>
          <w:color w:val="auto"/>
        </w:rPr>
        <w:t>point</w:t>
      </w:r>
      <w:proofErr w:type="spellEnd"/>
    </w:p>
    <w:p w14:paraId="6A52ED74" w14:textId="77777777" w:rsidR="00596083" w:rsidRPr="00423D5F" w:rsidRDefault="00596083" w:rsidP="00C0772F">
      <w:r w:rsidRPr="00423D5F">
        <w:t>Das Point-Objekt wird für die Speicher</w:t>
      </w:r>
      <w:r w:rsidR="008F019F" w:rsidRPr="00423D5F">
        <w:t>ung von Koordinaten gebraucht. X</w:t>
      </w:r>
      <w:r w:rsidRPr="00423D5F">
        <w:t xml:space="preserve"> ist dabei der Längengrad, y der Breitengrad.</w:t>
      </w:r>
    </w:p>
    <w:p w14:paraId="0A6C6EAF" w14:textId="77777777" w:rsidR="00596083" w:rsidRPr="00423D5F" w:rsidRDefault="00596083" w:rsidP="00C0772F">
      <w:pPr>
        <w:pStyle w:val="Heading5"/>
        <w:rPr>
          <w:rStyle w:val="SubtleEmphasis"/>
          <w:i w:val="0"/>
        </w:rPr>
      </w:pPr>
      <w:proofErr w:type="spellStart"/>
      <w:r w:rsidRPr="00423D5F">
        <w:rPr>
          <w:rStyle w:val="SubtleEmphasis"/>
          <w:i w:val="0"/>
          <w:color w:val="auto"/>
        </w:rPr>
        <w:t>tempEntry</w:t>
      </w:r>
      <w:proofErr w:type="spellEnd"/>
    </w:p>
    <w:p w14:paraId="7CDEE67E" w14:textId="77777777" w:rsidR="00596083" w:rsidRPr="00423D5F" w:rsidRDefault="00596083" w:rsidP="00C0772F">
      <w:r w:rsidRPr="00423D5F">
        <w:t>Dieses Objekt wird in vielen Scripts verwendet. Es wird gebraucht, um die Routen- und</w:t>
      </w:r>
      <w:r w:rsidR="008F019F" w:rsidRPr="00423D5F">
        <w:t xml:space="preserve"> Strassenverlaufsinformation anzureichern</w:t>
      </w:r>
      <w:r w:rsidRPr="00423D5F">
        <w:t xml:space="preserve">. Zu den Attributen gehören Richtungsangabe für das Routing, Distanz und Winkel zum nächsten Knoten, Längen- und </w:t>
      </w:r>
      <w:r w:rsidR="008F019F" w:rsidRPr="00423D5F">
        <w:t>Breitengrad des Knotens und der Way</w:t>
      </w:r>
      <w:r w:rsidRPr="00423D5F">
        <w:t>.</w:t>
      </w:r>
    </w:p>
    <w:p w14:paraId="0E3D7573" w14:textId="77777777" w:rsidR="00596083" w:rsidRPr="00423D5F" w:rsidRDefault="00596083" w:rsidP="00C0772F">
      <w:pPr>
        <w:pStyle w:val="Heading5"/>
        <w:rPr>
          <w:rStyle w:val="SubtleEmphasis"/>
        </w:rPr>
      </w:pPr>
      <w:proofErr w:type="spellStart"/>
      <w:r w:rsidRPr="00423D5F">
        <w:rPr>
          <w:rStyle w:val="SubtleEmphasis"/>
          <w:i w:val="0"/>
          <w:color w:val="auto"/>
        </w:rPr>
        <w:t>distSegmentEntry</w:t>
      </w:r>
      <w:proofErr w:type="spellEnd"/>
    </w:p>
    <w:p w14:paraId="66CF720D" w14:textId="77777777" w:rsidR="00596083" w:rsidRPr="00423D5F" w:rsidRDefault="00596083" w:rsidP="00C0772F">
      <w:r w:rsidRPr="00423D5F">
        <w:lastRenderedPageBreak/>
        <w:t xml:space="preserve">Mit dem </w:t>
      </w:r>
      <w:proofErr w:type="spellStart"/>
      <w:r w:rsidRPr="00423D5F">
        <w:t>distSegmentEntry</w:t>
      </w:r>
      <w:proofErr w:type="spellEnd"/>
      <w:r w:rsidRPr="00423D5F">
        <w:t xml:space="preserve">-Objekt wird der berechnete naheste Strassenabschnitt zur aktuellen Position gespeichert. Somit stellt es die Basis für die Standortausgabe und </w:t>
      </w:r>
      <w:r w:rsidR="008F019F" w:rsidRPr="00423D5F">
        <w:t>die</w:t>
      </w:r>
      <w:r w:rsidRPr="00423D5F">
        <w:t xml:space="preserve"> Routingberechnung dar. Das Objekt beinhaltet die Koordinaten des aktuellen Standorts</w:t>
      </w:r>
      <w:r w:rsidR="008F019F" w:rsidRPr="00423D5F">
        <w:t xml:space="preserve"> (</w:t>
      </w:r>
      <w:proofErr w:type="spellStart"/>
      <w:r w:rsidR="008F019F" w:rsidRPr="00423D5F">
        <w:t>matchedLat</w:t>
      </w:r>
      <w:proofErr w:type="spellEnd"/>
      <w:r w:rsidR="008F019F" w:rsidRPr="00423D5F">
        <w:t xml:space="preserve">, </w:t>
      </w:r>
      <w:proofErr w:type="spellStart"/>
      <w:r w:rsidR="008F019F" w:rsidRPr="00423D5F">
        <w:t>matchedLon</w:t>
      </w:r>
      <w:proofErr w:type="spellEnd"/>
      <w:r w:rsidR="008F019F" w:rsidRPr="00423D5F">
        <w:t>), des Start- und Endknotens des</w:t>
      </w:r>
      <w:r w:rsidRPr="00423D5F">
        <w:t xml:space="preserve"> </w:t>
      </w:r>
      <w:r w:rsidR="008F019F" w:rsidRPr="00423D5F">
        <w:t>Wegsegments</w:t>
      </w:r>
      <w:r w:rsidRPr="00423D5F">
        <w:t xml:space="preserve"> sowie die Distanz zwischen Strassense</w:t>
      </w:r>
      <w:r w:rsidRPr="00423D5F">
        <w:t>g</w:t>
      </w:r>
      <w:r w:rsidRPr="00423D5F">
        <w:t xml:space="preserve">ment und </w:t>
      </w:r>
      <w:r w:rsidR="008F019F" w:rsidRPr="00423D5F">
        <w:t>aktuellem Standort. Weiter kommen die Way-</w:t>
      </w:r>
      <w:proofErr w:type="spellStart"/>
      <w:r w:rsidR="008F019F" w:rsidRPr="00423D5F">
        <w:t>Id</w:t>
      </w:r>
      <w:proofErr w:type="spellEnd"/>
      <w:r w:rsidRPr="00423D5F">
        <w:t xml:space="preserve"> des Segments und </w:t>
      </w:r>
      <w:r w:rsidR="008F019F" w:rsidRPr="00423D5F">
        <w:t xml:space="preserve">der Way welcher das Segment beinhaltet </w:t>
      </w:r>
      <w:r w:rsidRPr="00423D5F">
        <w:t>hinzu.</w:t>
      </w:r>
    </w:p>
    <w:p w14:paraId="3F573C2F" w14:textId="77777777" w:rsidR="00596083" w:rsidRPr="00423D5F" w:rsidRDefault="00596083" w:rsidP="00C0772F">
      <w:pPr>
        <w:pStyle w:val="Heading5"/>
        <w:rPr>
          <w:rStyle w:val="SubtleEmphasis"/>
          <w:i w:val="0"/>
        </w:rPr>
      </w:pPr>
      <w:proofErr w:type="spellStart"/>
      <w:r w:rsidRPr="00423D5F">
        <w:rPr>
          <w:rStyle w:val="SubtleEmphasis"/>
          <w:i w:val="0"/>
          <w:color w:val="auto"/>
        </w:rPr>
        <w:t>orientationEntry</w:t>
      </w:r>
      <w:proofErr w:type="spellEnd"/>
    </w:p>
    <w:p w14:paraId="10AC9A4A" w14:textId="77777777" w:rsidR="00596083" w:rsidRPr="00423D5F" w:rsidRDefault="00596083" w:rsidP="00C0772F">
      <w:r w:rsidRPr="00423D5F">
        <w:t>Wie der Name andeutet wird</w:t>
      </w:r>
      <w:r w:rsidR="004F0107" w:rsidRPr="00423D5F">
        <w:t xml:space="preserve"> in diesem Objekt ein Orientierungs</w:t>
      </w:r>
      <w:r w:rsidRPr="00423D5F">
        <w:t>punkt gespeichert. Es werden Längen- und Breitengrad, ein passendes Schlüsselwort, die Tags und die Distanz zur aktuellen Position oder dem nächsten Route</w:t>
      </w:r>
      <w:r w:rsidRPr="00423D5F">
        <w:t>n</w:t>
      </w:r>
      <w:r w:rsidRPr="00423D5F">
        <w:t>punkt gespeichert.</w:t>
      </w:r>
    </w:p>
    <w:p w14:paraId="48A7B9BC" w14:textId="77777777" w:rsidR="00596083" w:rsidRPr="00423D5F" w:rsidRDefault="008F019F" w:rsidP="00C0772F">
      <w:pPr>
        <w:pStyle w:val="Heading5"/>
        <w:rPr>
          <w:rStyle w:val="SubtleEmphasis"/>
          <w:i w:val="0"/>
        </w:rPr>
      </w:pPr>
      <w:proofErr w:type="spellStart"/>
      <w:r w:rsidRPr="00423D5F">
        <w:rPr>
          <w:rStyle w:val="SubtleEmphasis"/>
          <w:i w:val="0"/>
          <w:color w:val="auto"/>
        </w:rPr>
        <w:t>i</w:t>
      </w:r>
      <w:r w:rsidR="00596083" w:rsidRPr="00423D5F">
        <w:rPr>
          <w:rStyle w:val="SubtleEmphasis"/>
          <w:i w:val="0"/>
          <w:color w:val="auto"/>
        </w:rPr>
        <w:t>ntersection</w:t>
      </w:r>
      <w:proofErr w:type="spellEnd"/>
    </w:p>
    <w:p w14:paraId="658D4B9E" w14:textId="77777777" w:rsidR="00596083" w:rsidRPr="00423D5F" w:rsidRDefault="00596083" w:rsidP="00C0772F">
      <w:r w:rsidRPr="00423D5F">
        <w:t>Kreuzungen wer</w:t>
      </w:r>
      <w:r w:rsidR="002615FD" w:rsidRPr="00423D5F">
        <w:t>den getrennt von den Orientierung</w:t>
      </w:r>
      <w:r w:rsidRPr="00423D5F">
        <w:t>spunkten gespeichert, da andere Attribute zur Analyse benötigt werden. Zum einen sind unter den Tags nur die Namen der kreuzenden Wege gespeiche</w:t>
      </w:r>
      <w:r w:rsidR="004F0107" w:rsidRPr="00423D5F">
        <w:t xml:space="preserve">rt. Zum anderen </w:t>
      </w:r>
      <w:proofErr w:type="gramStart"/>
      <w:r w:rsidR="004F0107" w:rsidRPr="00423D5F">
        <w:t>werden</w:t>
      </w:r>
      <w:proofErr w:type="gramEnd"/>
      <w:r w:rsidR="004F0107" w:rsidRPr="00423D5F">
        <w:t xml:space="preserve"> deren Way</w:t>
      </w:r>
      <w:r w:rsidRPr="00423D5F">
        <w:t>-</w:t>
      </w:r>
      <w:proofErr w:type="spellStart"/>
      <w:r w:rsidRPr="00423D5F">
        <w:t>I</w:t>
      </w:r>
      <w:r w:rsidR="004F0107" w:rsidRPr="00423D5F">
        <w:t>d</w:t>
      </w:r>
      <w:r w:rsidRPr="00423D5F">
        <w:t>s</w:t>
      </w:r>
      <w:proofErr w:type="spellEnd"/>
      <w:r w:rsidRPr="00423D5F">
        <w:t xml:space="preserve"> in einem Array gespeichert. </w:t>
      </w:r>
    </w:p>
    <w:p w14:paraId="789AE2EF" w14:textId="77777777" w:rsidR="00596083" w:rsidRPr="00423D5F" w:rsidRDefault="00596083" w:rsidP="00C0772F">
      <w:pPr>
        <w:pStyle w:val="Heading5"/>
        <w:rPr>
          <w:rStyle w:val="SubtleEmphasis"/>
          <w:i w:val="0"/>
        </w:rPr>
      </w:pPr>
      <w:proofErr w:type="spellStart"/>
      <w:r w:rsidRPr="00423D5F">
        <w:rPr>
          <w:rStyle w:val="SubtleEmphasis"/>
          <w:i w:val="0"/>
          <w:color w:val="auto"/>
        </w:rPr>
        <w:t>roadworkEntry</w:t>
      </w:r>
      <w:proofErr w:type="spellEnd"/>
    </w:p>
    <w:p w14:paraId="6900D24C" w14:textId="77777777" w:rsidR="00596083" w:rsidRPr="00423D5F" w:rsidRDefault="00596083" w:rsidP="00C0772F">
      <w:r w:rsidRPr="00423D5F">
        <w:t xml:space="preserve">Auch Baustellen benötigen einen anderen Eintrag als Orientierungspunkte. Im Objekt wird ein Attribut </w:t>
      </w:r>
      <w:proofErr w:type="spellStart"/>
      <w:r w:rsidRPr="00423D5F">
        <w:t>wayId</w:t>
      </w:r>
      <w:proofErr w:type="spellEnd"/>
      <w:r w:rsidRPr="00423D5F">
        <w:t xml:space="preserve"> gespeichert, das anders als bei den Kreuzungen nicht aus einem Array, sondern aus einem einzelnen Eintrag besteht. Zudem sind die Tags mit Zusatzinformationen zur Baustelle gefüllt, z.B. Öf</w:t>
      </w:r>
      <w:r w:rsidRPr="00423D5F">
        <w:t>f</w:t>
      </w:r>
      <w:r w:rsidRPr="00423D5F">
        <w:t>nungszeiten, Strassenverengungen usw.</w:t>
      </w:r>
    </w:p>
    <w:p w14:paraId="5F90A7F7" w14:textId="77777777" w:rsidR="00596083" w:rsidRPr="00423D5F" w:rsidRDefault="00596083" w:rsidP="00C0772F">
      <w:pPr>
        <w:pStyle w:val="Heading5"/>
      </w:pPr>
      <w:proofErr w:type="spellStart"/>
      <w:r w:rsidRPr="00423D5F">
        <w:rPr>
          <w:rStyle w:val="SubtleEmphasis"/>
          <w:i w:val="0"/>
          <w:color w:val="auto"/>
        </w:rPr>
        <w:t>streetViewEntry</w:t>
      </w:r>
      <w:proofErr w:type="spellEnd"/>
    </w:p>
    <w:p w14:paraId="4B88A052" w14:textId="77777777" w:rsidR="00C01F45" w:rsidRPr="00423D5F" w:rsidRDefault="00596083" w:rsidP="00C0772F">
      <w:r w:rsidRPr="00423D5F">
        <w:t xml:space="preserve">Um die POIs in der näheren Umgebung zu speichern, wird ein </w:t>
      </w:r>
    </w:p>
    <w:p w14:paraId="537B51B7" w14:textId="77777777" w:rsidR="00596083" w:rsidRPr="00423D5F" w:rsidRDefault="00596083" w:rsidP="00C0772F">
      <w:proofErr w:type="spellStart"/>
      <w:r w:rsidRPr="00423D5F">
        <w:t>streetViewEntry</w:t>
      </w:r>
      <w:proofErr w:type="spellEnd"/>
      <w:r w:rsidRPr="00423D5F">
        <w:t xml:space="preserve">-Objekt angelegt. Damit werden alle wichtigen Informationen zu den POIs gespeichert, wie </w:t>
      </w:r>
      <w:proofErr w:type="spellStart"/>
      <w:r w:rsidR="00C01F45" w:rsidRPr="00423D5F">
        <w:t>id</w:t>
      </w:r>
      <w:proofErr w:type="spellEnd"/>
      <w:r w:rsidR="004F0107" w:rsidRPr="00423D5F">
        <w:t xml:space="preserve"> (eindeutige </w:t>
      </w:r>
      <w:proofErr w:type="spellStart"/>
      <w:r w:rsidR="00C01F45" w:rsidRPr="00423D5F">
        <w:t>osm_id</w:t>
      </w:r>
      <w:proofErr w:type="spellEnd"/>
      <w:r w:rsidR="004F0107" w:rsidRPr="00423D5F">
        <w:t>)</w:t>
      </w:r>
      <w:r w:rsidRPr="00423D5F">
        <w:t>, Koordinaten, Bezeichnung, U</w:t>
      </w:r>
      <w:r w:rsidR="00C01F45" w:rsidRPr="00423D5F">
        <w:t>h</w:t>
      </w:r>
      <w:r w:rsidRPr="00423D5F">
        <w:t>rzeitrichtung, Distanz und Tags.</w:t>
      </w:r>
    </w:p>
    <w:p w14:paraId="3CFAB0D9" w14:textId="77777777" w:rsidR="00596083" w:rsidRPr="00423D5F" w:rsidRDefault="00596083" w:rsidP="00C0772F">
      <w:pPr>
        <w:pStyle w:val="Heading5"/>
        <w:rPr>
          <w:rStyle w:val="SubtleEmphasis"/>
          <w:i w:val="0"/>
        </w:rPr>
      </w:pPr>
      <w:proofErr w:type="spellStart"/>
      <w:r w:rsidRPr="00423D5F">
        <w:rPr>
          <w:rStyle w:val="SubtleEmphasis"/>
          <w:i w:val="0"/>
          <w:color w:val="auto"/>
        </w:rPr>
        <w:t>wayOfRoute</w:t>
      </w:r>
      <w:proofErr w:type="spellEnd"/>
    </w:p>
    <w:p w14:paraId="785F46BA" w14:textId="77777777" w:rsidR="00596083" w:rsidRPr="00423D5F" w:rsidRDefault="00596083" w:rsidP="00C0772F">
      <w:r w:rsidRPr="00423D5F">
        <w:t>In diesem Objekt werden die Koordinaten für die in der Bounding Box enthaltenen Wege eingefüllt. Ein Weg besteht meist aus mehreren Segmenten und damit aus mehreren Knoten. Auch hier</w:t>
      </w:r>
      <w:r w:rsidR="00C01F45" w:rsidRPr="00423D5F">
        <w:t xml:space="preserve"> werden noch die Way-</w:t>
      </w:r>
      <w:proofErr w:type="spellStart"/>
      <w:r w:rsidR="00C01F45" w:rsidRPr="00423D5F">
        <w:t>Id</w:t>
      </w:r>
      <w:proofErr w:type="spellEnd"/>
      <w:r w:rsidRPr="00423D5F">
        <w:t xml:space="preserve"> und -Tags gespeichert.</w:t>
      </w:r>
    </w:p>
    <w:p w14:paraId="7A293BDD" w14:textId="77777777" w:rsidR="00596083" w:rsidRPr="00423D5F" w:rsidRDefault="00596083" w:rsidP="00C0772F">
      <w:pPr>
        <w:pStyle w:val="Heading5"/>
        <w:rPr>
          <w:rStyle w:val="SubtleEmphasis"/>
          <w:i w:val="0"/>
        </w:rPr>
      </w:pPr>
      <w:proofErr w:type="spellStart"/>
      <w:r w:rsidRPr="00423D5F">
        <w:rPr>
          <w:rStyle w:val="SubtleEmphasis"/>
          <w:i w:val="0"/>
          <w:color w:val="auto"/>
        </w:rPr>
        <w:t>way</w:t>
      </w:r>
      <w:proofErr w:type="spellEnd"/>
    </w:p>
    <w:p w14:paraId="1AEA7583" w14:textId="77777777" w:rsidR="00596083" w:rsidRPr="00423D5F" w:rsidRDefault="00596083" w:rsidP="00C0772F">
      <w:r w:rsidRPr="00423D5F">
        <w:t xml:space="preserve">Das Objekt </w:t>
      </w:r>
      <w:proofErr w:type="spellStart"/>
      <w:r w:rsidRPr="00423D5F">
        <w:t>way</w:t>
      </w:r>
      <w:proofErr w:type="spellEnd"/>
      <w:r w:rsidRPr="00423D5F">
        <w:t xml:space="preserve"> wird für das Routing gebraucht. Es speichert alle Informationen des Strassensegments, das sich auf der Route befindet. Dazu gehören die </w:t>
      </w:r>
      <w:r w:rsidR="00C01F45" w:rsidRPr="00423D5F">
        <w:t>Way-ID und -Tags, die ID des gemappten Nodes</w:t>
      </w:r>
      <w:r w:rsidRPr="00423D5F">
        <w:t xml:space="preserve"> und die Koordinaten des Routenknotens. Daraus können später die Strasseninformationen wie Belag oder Höchstgeschwindigkeit gelesen werden.</w:t>
      </w:r>
    </w:p>
    <w:p w14:paraId="2FAAEF8B" w14:textId="77777777" w:rsidR="00596083" w:rsidRPr="00423D5F" w:rsidRDefault="00596083" w:rsidP="00C0772F">
      <w:pPr>
        <w:pStyle w:val="Heading5"/>
        <w:rPr>
          <w:rStyle w:val="SubtleEmphasis"/>
        </w:rPr>
      </w:pPr>
      <w:proofErr w:type="spellStart"/>
      <w:r w:rsidRPr="00423D5F">
        <w:rPr>
          <w:rStyle w:val="SubtleEmphasis"/>
          <w:i w:val="0"/>
          <w:color w:val="auto"/>
        </w:rPr>
        <w:t>finalElement</w:t>
      </w:r>
      <w:proofErr w:type="spellEnd"/>
    </w:p>
    <w:p w14:paraId="4BB46FE0" w14:textId="77777777" w:rsidR="00596083" w:rsidRPr="00423D5F" w:rsidRDefault="00596083" w:rsidP="00C0772F">
      <w:r w:rsidRPr="00423D5F">
        <w:t xml:space="preserve">Die fertig berechnete Standortausgabe oder </w:t>
      </w:r>
      <w:r w:rsidR="00C01F45" w:rsidRPr="00423D5F">
        <w:t xml:space="preserve">ein Abschnitt einer </w:t>
      </w:r>
      <w:r w:rsidRPr="00423D5F">
        <w:t xml:space="preserve">Route wird in diesem Element gespeichert. Neben den Orientierungspunkten auf der rechten und linken Strassenseite beinhaltet ein </w:t>
      </w:r>
      <w:proofErr w:type="spellStart"/>
      <w:r w:rsidRPr="00423D5F">
        <w:t>fin</w:t>
      </w:r>
      <w:r w:rsidR="00C01F45" w:rsidRPr="00423D5F">
        <w:t>alElement</w:t>
      </w:r>
      <w:proofErr w:type="spellEnd"/>
      <w:r w:rsidR="00C01F45" w:rsidRPr="00423D5F">
        <w:t xml:space="preserve">-Objekt die Tags </w:t>
      </w:r>
      <w:r w:rsidR="00C01F45" w:rsidRPr="00423D5F">
        <w:lastRenderedPageBreak/>
        <w:t>zum Way</w:t>
      </w:r>
      <w:r w:rsidRPr="00423D5F">
        <w:t>, Breiten- und Längengrad des Strassensegmentanfangs und die Richtungsangabe für das Routing.</w:t>
      </w:r>
    </w:p>
    <w:p w14:paraId="6434D00C" w14:textId="77777777" w:rsidR="00596083" w:rsidRPr="00423D5F" w:rsidRDefault="00596083" w:rsidP="00C0772F">
      <w:pPr>
        <w:pStyle w:val="Heading5"/>
        <w:rPr>
          <w:rStyle w:val="SubtleEmphasis"/>
        </w:rPr>
      </w:pPr>
      <w:proofErr w:type="spellStart"/>
      <w:r w:rsidRPr="00423D5F">
        <w:rPr>
          <w:rStyle w:val="SubtleEmphasis"/>
          <w:i w:val="0"/>
          <w:color w:val="auto"/>
        </w:rPr>
        <w:t>coordPair</w:t>
      </w:r>
      <w:proofErr w:type="spellEnd"/>
    </w:p>
    <w:p w14:paraId="591E36DF" w14:textId="77777777" w:rsidR="00596083" w:rsidRPr="00423D5F" w:rsidRDefault="00596083" w:rsidP="00C0772F">
      <w:r w:rsidRPr="00423D5F">
        <w:t xml:space="preserve">Ähnlich wie das </w:t>
      </w:r>
      <w:proofErr w:type="spellStart"/>
      <w:r w:rsidRPr="00423D5F">
        <w:t>point</w:t>
      </w:r>
      <w:proofErr w:type="spellEnd"/>
      <w:r w:rsidRPr="00423D5F">
        <w:t xml:space="preserve">-Objekt speichert </w:t>
      </w:r>
      <w:proofErr w:type="spellStart"/>
      <w:r w:rsidRPr="00423D5F">
        <w:t>coordPair</w:t>
      </w:r>
      <w:proofErr w:type="spellEnd"/>
      <w:r w:rsidRPr="00423D5F">
        <w:t xml:space="preserve"> die Koordinaten eines Punktes. Allerdings ist auch die Node-</w:t>
      </w:r>
      <w:proofErr w:type="spellStart"/>
      <w:r w:rsidRPr="00423D5F">
        <w:t>Id</w:t>
      </w:r>
      <w:proofErr w:type="spellEnd"/>
      <w:r w:rsidRPr="00423D5F">
        <w:t xml:space="preserve"> des Knotens darin enthalten, damit beim Routing sichergestellt ist, dass der richtige Knoten verwendet wird.</w:t>
      </w:r>
    </w:p>
    <w:p w14:paraId="772BF308" w14:textId="77777777" w:rsidR="00725359" w:rsidRPr="00423D5F" w:rsidRDefault="00725359" w:rsidP="00C0772F">
      <w:pPr>
        <w:pStyle w:val="Heading3"/>
      </w:pPr>
      <w:bookmarkStart w:id="191" w:name="_Toc374995814"/>
      <w:bookmarkStart w:id="192" w:name="_Toc375047330"/>
      <w:bookmarkStart w:id="193" w:name="_Toc375142661"/>
      <w:r w:rsidRPr="00423D5F">
        <w:t>Sequenzdiagramm</w:t>
      </w:r>
      <w:bookmarkEnd w:id="191"/>
      <w:bookmarkEnd w:id="192"/>
      <w:bookmarkEnd w:id="193"/>
    </w:p>
    <w:p w14:paraId="6C177AEE" w14:textId="77777777" w:rsidR="00C01F45" w:rsidRPr="00423D5F" w:rsidRDefault="00C01F45" w:rsidP="00C0772F">
      <w:r w:rsidRPr="00423D5F">
        <w:t xml:space="preserve">Um die verschiedenen Informationen zu Adresse, Strassen, POIs und Routen zu erhalten, müssen verschiedene Webdienste abgefragt werden. </w:t>
      </w:r>
    </w:p>
    <w:p w14:paraId="5BD3F492" w14:textId="77777777" w:rsidR="00725359" w:rsidRPr="00423D5F" w:rsidRDefault="00725359" w:rsidP="00C0772F"/>
    <w:p w14:paraId="6D5A6578" w14:textId="4B9D9C3F" w:rsidR="00725359" w:rsidRPr="00423D5F" w:rsidRDefault="00725359" w:rsidP="00C0772F">
      <w:pPr>
        <w:pStyle w:val="BodyText"/>
      </w:pPr>
    </w:p>
    <w:p w14:paraId="3FF3A408" w14:textId="77777777" w:rsidR="00725359" w:rsidRPr="00423D5F" w:rsidRDefault="00725359" w:rsidP="00C0772F">
      <w:pPr>
        <w:pStyle w:val="Heading4"/>
      </w:pPr>
      <w:r w:rsidRPr="00423D5F">
        <w:t>Nominatim</w:t>
      </w:r>
    </w:p>
    <w:p w14:paraId="00E88F11" w14:textId="77777777" w:rsidR="00725359" w:rsidRPr="00423D5F" w:rsidRDefault="00725359" w:rsidP="00C0772F">
      <w:r w:rsidRPr="00423D5F">
        <w:t>Die Adresse des aktuellen Standortes wird mit Hilfe von Nominatim ermittelt. Dazu werden der Breiten- und Längengrad, die vom GPS des benutzten Geräts stammen, dem Server übergeben. Zurück kommt ein Objekt, welches die gesamten vorhandenen Daten zur Position beinhaltet.</w:t>
      </w:r>
    </w:p>
    <w:p w14:paraId="74C52F94" w14:textId="77777777" w:rsidR="00725359" w:rsidRPr="00423D5F" w:rsidRDefault="00725359" w:rsidP="00C0772F">
      <w:r w:rsidRPr="00423D5F">
        <w:t xml:space="preserve">Eine typische URL zur Abfrage kann  wie folgt aussehen: </w:t>
      </w:r>
    </w:p>
    <w:p w14:paraId="4BBF27A5" w14:textId="77777777" w:rsidR="00C01F45" w:rsidRPr="00423D5F" w:rsidRDefault="00C01F45" w:rsidP="00C0772F"/>
    <w:p w14:paraId="7F60B317" w14:textId="77777777" w:rsidR="00725359" w:rsidRPr="00423D5F" w:rsidRDefault="00E763E7" w:rsidP="00C0772F">
      <w:hyperlink r:id="rId93" w:history="1">
        <w:r w:rsidR="00725359" w:rsidRPr="00423D5F">
          <w:rPr>
            <w:rStyle w:val="Hyperlink"/>
          </w:rPr>
          <w:t>http://nominatim.openstreetmap.org/search?q=[47.223741,8.81696</w:t>
        </w:r>
      </w:hyperlink>
      <w:r w:rsidR="00725359" w:rsidRPr="00423D5F">
        <w:t>]</w:t>
      </w:r>
    </w:p>
    <w:p w14:paraId="3BC36481" w14:textId="77777777" w:rsidR="00C01F45" w:rsidRPr="00423D5F" w:rsidRDefault="00C01F45" w:rsidP="00C0772F"/>
    <w:p w14:paraId="51F3791C" w14:textId="77777777" w:rsidR="00596083" w:rsidRPr="00423D5F" w:rsidRDefault="00596083" w:rsidP="00C0772F">
      <w:r w:rsidRPr="00423D5F">
        <w:t>In diesem Beispiel wird als Ergebnis zurückgeliefert „Bahnhofunterführung, Rapperswil-Jona, Wahlkreis See-</w:t>
      </w:r>
      <w:proofErr w:type="spellStart"/>
      <w:r w:rsidRPr="00423D5F">
        <w:t>Gaster</w:t>
      </w:r>
      <w:proofErr w:type="spellEnd"/>
      <w:r w:rsidRPr="00423D5F">
        <w:t>, St.</w:t>
      </w:r>
      <w:r w:rsidR="00601209" w:rsidRPr="00423D5F">
        <w:t xml:space="preserve"> </w:t>
      </w:r>
      <w:r w:rsidRPr="00423D5F">
        <w:t>Gallen, 8640, Schweiz“. Daraus werden nun Strassen- und Stadtname sowie Postleitzahl entnommen und in der Anwendung für den Nutzer angezeigt.</w:t>
      </w:r>
    </w:p>
    <w:p w14:paraId="047A159F" w14:textId="77777777" w:rsidR="00596083" w:rsidRPr="00423D5F" w:rsidRDefault="00596083" w:rsidP="00C0772F">
      <w:pPr>
        <w:pStyle w:val="Heading4"/>
      </w:pPr>
      <w:r w:rsidRPr="00423D5F">
        <w:t>Overpass</w:t>
      </w:r>
    </w:p>
    <w:p w14:paraId="5A9C1E32" w14:textId="77777777" w:rsidR="00596083" w:rsidRPr="00423D5F" w:rsidRDefault="00EF11B6" w:rsidP="00C0772F">
      <w:pPr>
        <w:pStyle w:val="Heading5"/>
      </w:pPr>
      <w:r w:rsidRPr="00423D5F">
        <w:t>Overpass  ist ein</w:t>
      </w:r>
      <w:r w:rsidR="00596083" w:rsidRPr="00423D5F">
        <w:t xml:space="preserve"> API, um selektiv Daten direkt aus OpenStreetMap zu erhalten. In der </w:t>
      </w:r>
      <w:r w:rsidR="00CD3537" w:rsidRPr="00423D5F">
        <w:t xml:space="preserve">entwickelten </w:t>
      </w:r>
      <w:r w:rsidR="00596083" w:rsidRPr="00423D5F">
        <w:t xml:space="preserve">Anwendung </w:t>
      </w:r>
      <w:r w:rsidR="0030273E" w:rsidRPr="00423D5F">
        <w:t>wird es dazu benötigt,</w:t>
      </w:r>
      <w:r w:rsidR="00596083" w:rsidRPr="00423D5F">
        <w:t xml:space="preserve"> die Strasseninformationen wie Belag und Maximalgeschwindigkeiten, aber auch POIs und die meisten Orientierungspunkte</w:t>
      </w:r>
      <w:r w:rsidR="0030273E" w:rsidRPr="00423D5F">
        <w:t xml:space="preserve"> zu erfragen</w:t>
      </w:r>
      <w:r w:rsidR="00596083" w:rsidRPr="00423D5F">
        <w:t xml:space="preserve">. </w:t>
      </w:r>
    </w:p>
    <w:p w14:paraId="323F4F2A" w14:textId="77777777" w:rsidR="00596083" w:rsidRPr="00423D5F" w:rsidRDefault="00596083" w:rsidP="00C0772F">
      <w:pPr>
        <w:pStyle w:val="Heading5"/>
      </w:pPr>
      <w:r w:rsidRPr="00423D5F">
        <w:t xml:space="preserve">Für Strasseninformationen wird dem Server die ID des </w:t>
      </w:r>
      <w:r w:rsidR="00155828" w:rsidRPr="00423D5F">
        <w:t>Ways</w:t>
      </w:r>
      <w:r w:rsidRPr="00423D5F">
        <w:t xml:space="preserve"> mitgeteilt, von dem man mehr wissen will. Als Antwort wird ein Objekt </w:t>
      </w:r>
      <w:r w:rsidR="00155828" w:rsidRPr="00423D5F">
        <w:t>zurückgegeben</w:t>
      </w:r>
      <w:r w:rsidRPr="00423D5F">
        <w:t xml:space="preserve">, </w:t>
      </w:r>
      <w:r w:rsidR="0019101F" w:rsidRPr="00423D5F">
        <w:t>we</w:t>
      </w:r>
      <w:r w:rsidR="0019101F" w:rsidRPr="00423D5F">
        <w:t>l</w:t>
      </w:r>
      <w:r w:rsidR="0019101F" w:rsidRPr="00423D5F">
        <w:t>ches alle Attribute des Ways beinhaltet.</w:t>
      </w:r>
      <w:r w:rsidRPr="00423D5F">
        <w:t xml:space="preserve"> Dies kann den Belag, die Art (Hauptstrasse, Nebenstrasse, Fussweg), die Maximalgeschwindigkeit, die Zugangsb</w:t>
      </w:r>
      <w:r w:rsidRPr="00423D5F">
        <w:t>e</w:t>
      </w:r>
      <w:r w:rsidRPr="00423D5F">
        <w:t>schränkung, die Struktur (Brücke, Treppe, Tunnel, …) und die Angabe, ob es eine Einbahnstrasse ist, beinhalten. Es sind nicht immer alle Angaben vo</w:t>
      </w:r>
      <w:r w:rsidRPr="00423D5F">
        <w:t>r</w:t>
      </w:r>
      <w:r w:rsidRPr="00423D5F">
        <w:t>handen. Ein Beispiel, wie eine solche Abfrage aussehen kann, wird hier geg</w:t>
      </w:r>
      <w:r w:rsidRPr="00423D5F">
        <w:t>e</w:t>
      </w:r>
      <w:r w:rsidRPr="00423D5F">
        <w:t xml:space="preserve">ben. Die verwendete </w:t>
      </w:r>
      <w:r w:rsidR="0019101F" w:rsidRPr="00423D5F">
        <w:t>Way-</w:t>
      </w:r>
      <w:proofErr w:type="spellStart"/>
      <w:r w:rsidRPr="00423D5F">
        <w:t>Id</w:t>
      </w:r>
      <w:proofErr w:type="spellEnd"/>
      <w:r w:rsidRPr="00423D5F">
        <w:t xml:space="preserve"> </w:t>
      </w:r>
      <w:r w:rsidR="0019101F" w:rsidRPr="00423D5F">
        <w:t>gehört zur</w:t>
      </w:r>
      <w:r w:rsidRPr="00423D5F">
        <w:t xml:space="preserve"> Oberseestrasse in Rapperswil.</w:t>
      </w:r>
    </w:p>
    <w:p w14:paraId="41CCC06B" w14:textId="77777777" w:rsidR="00596083" w:rsidRPr="00423D5F" w:rsidRDefault="00E763E7" w:rsidP="00C0772F">
      <w:pPr>
        <w:pStyle w:val="Heading5"/>
      </w:pPr>
      <w:hyperlink r:id="rId94" w:history="1">
        <w:r w:rsidR="00596083" w:rsidRPr="00423D5F">
          <w:rPr>
            <w:rStyle w:val="Hyperlink"/>
            <w:b w:val="0"/>
          </w:rPr>
          <w:t>http://overpass.osm.rambler.ru/cgi/interpreter?data=[out:json];way(35177096);out</w:t>
        </w:r>
      </w:hyperlink>
      <w:r w:rsidR="00596083" w:rsidRPr="00423D5F">
        <w:t>;</w:t>
      </w:r>
    </w:p>
    <w:p w14:paraId="66FEB19E" w14:textId="77777777" w:rsidR="00596083" w:rsidRPr="00423D5F" w:rsidRDefault="00596083" w:rsidP="00C0772F">
      <w:pPr>
        <w:pStyle w:val="Heading5"/>
      </w:pPr>
      <w:r w:rsidRPr="00423D5F">
        <w:lastRenderedPageBreak/>
        <w:t>Für die POIs wird zunächst eine Bounding Box definiert. Dies ist ein Ausschnitt der Karte, der betrachtet werden soll.</w:t>
      </w:r>
      <w:r w:rsidR="008B08E7" w:rsidRPr="00423D5F">
        <w:t xml:space="preserve"> Die Koordinaten für diese Bounding Box werden von der Anwendung berechnet.</w:t>
      </w:r>
      <w:r w:rsidRPr="00423D5F">
        <w:t xml:space="preserve"> In dieser Box werden </w:t>
      </w:r>
      <w:r w:rsidR="00A94530" w:rsidRPr="00423D5F">
        <w:t xml:space="preserve">dann </w:t>
      </w:r>
      <w:r w:rsidRPr="00423D5F">
        <w:t>alle POIs mit dem entsprechenden Schlüsselwort gesucht. Eine passe</w:t>
      </w:r>
      <w:r w:rsidRPr="00423D5F">
        <w:t>n</w:t>
      </w:r>
      <w:r w:rsidRPr="00423D5F">
        <w:t>de Abfrage dazu wäre:</w:t>
      </w:r>
    </w:p>
    <w:p w14:paraId="53F0F80D" w14:textId="77777777" w:rsidR="00596083" w:rsidRPr="00423D5F" w:rsidRDefault="00E763E7" w:rsidP="00C0772F">
      <w:pPr>
        <w:pStyle w:val="Heading5"/>
      </w:pPr>
      <w:hyperlink r:id="rId95" w:history="1">
        <w:r w:rsidR="00596083" w:rsidRPr="00423D5F">
          <w:rPr>
            <w:rStyle w:val="Hyperlink"/>
            <w:b w:val="0"/>
          </w:rPr>
          <w:t>http://overpass.osm.rambler.ru/cgi/interpreter?data=[out:json];node[amenity=restaurants](47.218678,8.810819,47.227847,8.824319);out</w:t>
        </w:r>
      </w:hyperlink>
      <w:r w:rsidR="00596083" w:rsidRPr="00423D5F">
        <w:t>;</w:t>
      </w:r>
    </w:p>
    <w:p w14:paraId="5E68FC03" w14:textId="77777777" w:rsidR="00596083" w:rsidRPr="00423D5F" w:rsidRDefault="00A94530" w:rsidP="00C0772F">
      <w:pPr>
        <w:pStyle w:val="Heading5"/>
      </w:pPr>
      <w:r w:rsidRPr="00423D5F">
        <w:t>Die Abfrage retourniert alle Restaurants, welche sich in dieser Bounding Box befinden.</w:t>
      </w:r>
      <w:r w:rsidR="00596083" w:rsidRPr="00423D5F">
        <w:t xml:space="preserve"> </w:t>
      </w:r>
    </w:p>
    <w:p w14:paraId="7C98F181" w14:textId="77777777" w:rsidR="00725359" w:rsidRPr="00423D5F" w:rsidRDefault="00725359" w:rsidP="00C0772F">
      <w:pPr>
        <w:pStyle w:val="Heading4"/>
      </w:pPr>
      <w:r w:rsidRPr="00423D5F">
        <w:t>OSRM</w:t>
      </w:r>
    </w:p>
    <w:p w14:paraId="1275C9B8" w14:textId="59A62A13" w:rsidR="00725359" w:rsidRPr="00423D5F" w:rsidRDefault="00725359" w:rsidP="00C0772F">
      <w:r w:rsidRPr="00423D5F">
        <w:t>Die Angaben zur Route werden aus der Routing API von OSRM extrahiert. Dieser Dienst berechnet aus einer Start- und einer Zielkoordinate eine Route</w:t>
      </w:r>
      <w:r w:rsidR="00BF44A3" w:rsidRPr="00423D5F">
        <w:t>. Das zugrundeliegende Kartenmaterial stammt</w:t>
      </w:r>
      <w:r w:rsidRPr="00423D5F">
        <w:t xml:space="preserve"> von OpenStreetMap. Als Resultat erhält man die Route mit Koordinate der Route.  Mit selbsterstellten Algorithmen ist es gelungen, diese Informationen so auszuwerten, dass die A</w:t>
      </w:r>
      <w:r w:rsidRPr="00423D5F">
        <w:t>n</w:t>
      </w:r>
      <w:r w:rsidRPr="00423D5F">
        <w:t>zahl Meter, die auf einem Teilabschnitt zurückgelegt werden muss, sowie die nächste Richtung berechnet werden. Die Route wird später mit weiteren I</w:t>
      </w:r>
      <w:r w:rsidRPr="00423D5F">
        <w:t>n</w:t>
      </w:r>
      <w:r w:rsidRPr="00423D5F">
        <w:t>formationen ausgebaut, die aus OpenStreetMap via Overpass API gewonnen werden.</w:t>
      </w:r>
    </w:p>
    <w:p w14:paraId="4BC84207" w14:textId="77777777" w:rsidR="00D47127" w:rsidRPr="00423D5F" w:rsidRDefault="00D47127" w:rsidP="00C0772F"/>
    <w:p w14:paraId="5C99EA7F" w14:textId="77777777" w:rsidR="00D47127" w:rsidRPr="00423D5F" w:rsidRDefault="00D47127" w:rsidP="00C0772F">
      <w:pPr>
        <w:pStyle w:val="Heading4"/>
      </w:pPr>
      <w:r w:rsidRPr="00423D5F">
        <w:t>TROBDB</w:t>
      </w:r>
    </w:p>
    <w:p w14:paraId="0E09669F" w14:textId="77777777" w:rsidR="005B75E5" w:rsidRPr="00423D5F" w:rsidRDefault="00D47127" w:rsidP="00C0772F">
      <w:pPr>
        <w:pStyle w:val="BodyText"/>
        <w:rPr>
          <w:rFonts w:eastAsiaTheme="minorEastAsia"/>
          <w:lang w:eastAsia="en-US"/>
        </w:rPr>
      </w:pPr>
      <w:r w:rsidRPr="00423D5F">
        <w:rPr>
          <w:rFonts w:eastAsiaTheme="minorEastAsia"/>
          <w:lang w:eastAsia="en-US"/>
        </w:rPr>
        <w:t>Diese Datenbank</w:t>
      </w:r>
      <w:r w:rsidR="00C376B1" w:rsidRPr="00423D5F">
        <w:rPr>
          <w:rFonts w:eastAsiaTheme="minorEastAsia"/>
          <w:lang w:eastAsia="en-US"/>
        </w:rPr>
        <w:t xml:space="preserve"> </w:t>
      </w:r>
      <w:r w:rsidR="005B75E5" w:rsidRPr="00423D5F">
        <w:rPr>
          <w:rFonts w:eastAsiaTheme="minorEastAsia"/>
          <w:lang w:eastAsia="en-US"/>
        </w:rPr>
        <w:t xml:space="preserve">beinhaltet </w:t>
      </w:r>
      <w:r w:rsidR="00C376B1" w:rsidRPr="00423D5F">
        <w:rPr>
          <w:rFonts w:eastAsiaTheme="minorEastAsia"/>
          <w:lang w:eastAsia="en-US"/>
        </w:rPr>
        <w:t xml:space="preserve">Daten </w:t>
      </w:r>
      <w:r w:rsidR="00B64CA5" w:rsidRPr="00423D5F">
        <w:rPr>
          <w:rFonts w:eastAsiaTheme="minorEastAsia"/>
          <w:lang w:eastAsia="en-US"/>
        </w:rPr>
        <w:t>von</w:t>
      </w:r>
      <w:r w:rsidRPr="00423D5F">
        <w:rPr>
          <w:rFonts w:eastAsiaTheme="minorEastAsia"/>
          <w:lang w:eastAsia="en-US"/>
        </w:rPr>
        <w:t xml:space="preserve"> B</w:t>
      </w:r>
      <w:r w:rsidR="00B64CA5" w:rsidRPr="00423D5F">
        <w:rPr>
          <w:rFonts w:eastAsiaTheme="minorEastAsia"/>
          <w:lang w:eastAsia="en-US"/>
        </w:rPr>
        <w:t xml:space="preserve">austellen </w:t>
      </w:r>
      <w:r w:rsidRPr="00423D5F">
        <w:rPr>
          <w:rFonts w:eastAsiaTheme="minorEastAsia"/>
          <w:lang w:eastAsia="en-US"/>
        </w:rPr>
        <w:t>aus der ganzen Schweiz. Darin eingebunden sind auch die Baustellen</w:t>
      </w:r>
      <w:r w:rsidR="00B64CA5" w:rsidRPr="00423D5F">
        <w:rPr>
          <w:rFonts w:eastAsiaTheme="minorEastAsia"/>
          <w:lang w:eastAsia="en-US"/>
        </w:rPr>
        <w:t>daten vom</w:t>
      </w:r>
      <w:r w:rsidRPr="00423D5F">
        <w:rPr>
          <w:rFonts w:eastAsiaTheme="minorEastAsia"/>
          <w:lang w:eastAsia="en-US"/>
        </w:rPr>
        <w:t xml:space="preserve"> Open</w:t>
      </w:r>
      <w:r w:rsidR="005B75E5" w:rsidRPr="00423D5F">
        <w:rPr>
          <w:rFonts w:eastAsiaTheme="minorEastAsia"/>
          <w:lang w:eastAsia="en-US"/>
        </w:rPr>
        <w:t xml:space="preserve"> </w:t>
      </w:r>
      <w:r w:rsidRPr="00423D5F">
        <w:rPr>
          <w:rFonts w:eastAsiaTheme="minorEastAsia"/>
          <w:lang w:eastAsia="en-US"/>
        </w:rPr>
        <w:t>Government</w:t>
      </w:r>
      <w:r w:rsidR="005B75E5" w:rsidRPr="00423D5F">
        <w:rPr>
          <w:rFonts w:eastAsiaTheme="minorEastAsia"/>
          <w:lang w:eastAsia="en-US"/>
        </w:rPr>
        <w:t xml:space="preserve"> </w:t>
      </w:r>
      <w:r w:rsidRPr="00423D5F">
        <w:rPr>
          <w:rFonts w:eastAsiaTheme="minorEastAsia"/>
          <w:lang w:eastAsia="en-US"/>
        </w:rPr>
        <w:t>D</w:t>
      </w:r>
      <w:r w:rsidRPr="00423D5F">
        <w:rPr>
          <w:rFonts w:eastAsiaTheme="minorEastAsia"/>
          <w:lang w:eastAsia="en-US"/>
        </w:rPr>
        <w:t>a</w:t>
      </w:r>
      <w:r w:rsidRPr="00423D5F">
        <w:rPr>
          <w:rFonts w:eastAsiaTheme="minorEastAsia"/>
          <w:lang w:eastAsia="en-US"/>
        </w:rPr>
        <w:t>ta</w:t>
      </w:r>
      <w:r w:rsidR="005B75E5" w:rsidRPr="00423D5F">
        <w:rPr>
          <w:rFonts w:eastAsiaTheme="minorEastAsia"/>
          <w:lang w:eastAsia="en-US"/>
        </w:rPr>
        <w:t xml:space="preserve"> </w:t>
      </w:r>
      <w:r w:rsidR="00B64CA5" w:rsidRPr="00423D5F">
        <w:rPr>
          <w:rFonts w:eastAsiaTheme="minorEastAsia"/>
          <w:lang w:eastAsia="en-US"/>
        </w:rPr>
        <w:t>Portal der Stadt</w:t>
      </w:r>
      <w:r w:rsidR="005B75E5" w:rsidRPr="00423D5F">
        <w:rPr>
          <w:rFonts w:eastAsiaTheme="minorEastAsia"/>
          <w:lang w:eastAsia="en-US"/>
        </w:rPr>
        <w:t xml:space="preserve"> Zürich. </w:t>
      </w:r>
      <w:r w:rsidR="00235B46" w:rsidRPr="00423D5F">
        <w:rPr>
          <w:rFonts w:eastAsiaTheme="minorEastAsia"/>
          <w:color w:val="FF0000"/>
          <w:lang w:eastAsia="en-US"/>
        </w:rPr>
        <w:t>Die Daten werden stündlich aktualisiert</w:t>
      </w:r>
      <w:r w:rsidR="00235B46" w:rsidRPr="00423D5F">
        <w:rPr>
          <w:rFonts w:eastAsiaTheme="minorEastAsia"/>
          <w:lang w:eastAsia="en-US"/>
        </w:rPr>
        <w:t>.</w:t>
      </w:r>
    </w:p>
    <w:p w14:paraId="65F1EA05" w14:textId="79FE1B5F" w:rsidR="00B64CA5" w:rsidRPr="00423D5F" w:rsidRDefault="007F14CE" w:rsidP="00C0772F">
      <w:pPr>
        <w:pStyle w:val="BodyText"/>
        <w:rPr>
          <w:rFonts w:eastAsiaTheme="minorEastAsia"/>
          <w:lang w:eastAsia="en-US"/>
        </w:rPr>
      </w:pPr>
      <w:r w:rsidRPr="00423D5F">
        <w:rPr>
          <w:rFonts w:eastAsiaTheme="minorEastAsia"/>
          <w:lang w:eastAsia="en-US"/>
        </w:rPr>
        <w:t>Für die Ab</w:t>
      </w:r>
      <w:r w:rsidR="00D47127" w:rsidRPr="00423D5F">
        <w:rPr>
          <w:rFonts w:eastAsiaTheme="minorEastAsia"/>
          <w:lang w:eastAsia="en-US"/>
        </w:rPr>
        <w:t>frage wird ein</w:t>
      </w:r>
      <w:r w:rsidRPr="00423D5F">
        <w:rPr>
          <w:rFonts w:eastAsiaTheme="minorEastAsia"/>
          <w:lang w:eastAsia="en-US"/>
        </w:rPr>
        <w:t>e</w:t>
      </w:r>
      <w:r w:rsidR="00D47127" w:rsidRPr="00423D5F">
        <w:rPr>
          <w:rFonts w:eastAsiaTheme="minorEastAsia"/>
          <w:lang w:eastAsia="en-US"/>
        </w:rPr>
        <w:t xml:space="preserve"> </w:t>
      </w:r>
      <w:r w:rsidR="00BF44A3" w:rsidRPr="00423D5F">
        <w:rPr>
          <w:rFonts w:eastAsiaTheme="minorEastAsia"/>
          <w:lang w:eastAsia="en-US"/>
        </w:rPr>
        <w:t>W</w:t>
      </w:r>
      <w:r w:rsidR="00D47127" w:rsidRPr="00423D5F">
        <w:rPr>
          <w:rFonts w:eastAsiaTheme="minorEastAsia"/>
          <w:lang w:eastAsia="en-US"/>
        </w:rPr>
        <w:t>ay</w:t>
      </w:r>
      <w:r w:rsidR="00BF44A3" w:rsidRPr="00423D5F">
        <w:rPr>
          <w:rFonts w:eastAsiaTheme="minorEastAsia"/>
          <w:lang w:eastAsia="en-US"/>
        </w:rPr>
        <w:t>-</w:t>
      </w:r>
      <w:proofErr w:type="spellStart"/>
      <w:r w:rsidR="00D47127" w:rsidRPr="00423D5F">
        <w:rPr>
          <w:rFonts w:eastAsiaTheme="minorEastAsia"/>
          <w:lang w:eastAsia="en-US"/>
        </w:rPr>
        <w:t>Id</w:t>
      </w:r>
      <w:proofErr w:type="spellEnd"/>
      <w:r w:rsidR="00D47127" w:rsidRPr="00423D5F">
        <w:rPr>
          <w:rFonts w:eastAsiaTheme="minorEastAsia"/>
          <w:lang w:eastAsia="en-US"/>
        </w:rPr>
        <w:t xml:space="preserve"> </w:t>
      </w:r>
      <w:r w:rsidRPr="00423D5F">
        <w:rPr>
          <w:rFonts w:eastAsiaTheme="minorEastAsia"/>
          <w:lang w:eastAsia="en-US"/>
        </w:rPr>
        <w:t>übergeben</w:t>
      </w:r>
      <w:r w:rsidR="00D47127" w:rsidRPr="00423D5F">
        <w:rPr>
          <w:rFonts w:eastAsiaTheme="minorEastAsia"/>
          <w:lang w:eastAsia="en-US"/>
        </w:rPr>
        <w:t xml:space="preserve">. </w:t>
      </w:r>
    </w:p>
    <w:p w14:paraId="227F78E4" w14:textId="3AC27D25" w:rsidR="00D47127" w:rsidRPr="00423D5F" w:rsidRDefault="00D47127" w:rsidP="00C0772F">
      <w:pPr>
        <w:pStyle w:val="BodyText"/>
        <w:rPr>
          <w:rFonts w:eastAsiaTheme="minorEastAsia"/>
          <w:lang w:eastAsia="en-US"/>
        </w:rPr>
      </w:pPr>
      <w:r w:rsidRPr="00423D5F">
        <w:rPr>
          <w:rFonts w:eastAsiaTheme="minorEastAsia"/>
          <w:lang w:eastAsia="en-US"/>
        </w:rPr>
        <w:t>Beispiel</w:t>
      </w:r>
      <w:r w:rsidR="00B64CA5" w:rsidRPr="00423D5F">
        <w:rPr>
          <w:rFonts w:eastAsiaTheme="minorEastAsia"/>
          <w:lang w:eastAsia="en-US"/>
        </w:rPr>
        <w:t>-Link:</w:t>
      </w:r>
      <w:r w:rsidRPr="00423D5F">
        <w:rPr>
          <w:rFonts w:eastAsiaTheme="minorEastAsia"/>
          <w:lang w:eastAsia="en-US"/>
        </w:rPr>
        <w:t xml:space="preserve">  </w:t>
      </w:r>
      <w:hyperlink r:id="rId96" w:history="1">
        <w:r w:rsidRPr="00423D5F">
          <w:rPr>
            <w:rStyle w:val="Hyperlink"/>
            <w:rFonts w:ascii="Lucida Bright" w:eastAsiaTheme="minorEastAsia" w:hAnsi="Lucida Bright" w:cstheme="minorBidi"/>
            <w:sz w:val="24"/>
            <w:szCs w:val="22"/>
            <w:lang w:eastAsia="en-US"/>
          </w:rPr>
          <w:t>http://trobdb.hsr.ch/getTrafficObstruction?osmid=177866164</w:t>
        </w:r>
      </w:hyperlink>
    </w:p>
    <w:p w14:paraId="0F4D7F86" w14:textId="6FB175EC" w:rsidR="00D47127" w:rsidRPr="00423D5F" w:rsidRDefault="00D47127" w:rsidP="00C0772F">
      <w:pPr>
        <w:pStyle w:val="BodyText"/>
        <w:rPr>
          <w:rFonts w:eastAsiaTheme="minorEastAsia"/>
          <w:lang w:eastAsia="en-US"/>
        </w:rPr>
      </w:pPr>
      <w:r w:rsidRPr="00423D5F">
        <w:rPr>
          <w:rFonts w:eastAsiaTheme="minorEastAsia"/>
          <w:lang w:eastAsia="en-US"/>
        </w:rPr>
        <w:t>Zurückgeliefert wird ein Objekt, das verschiedene Informationen zur Baustelle beinhaltet. Für die Ve</w:t>
      </w:r>
      <w:r w:rsidR="00B64CA5" w:rsidRPr="00423D5F">
        <w:rPr>
          <w:rFonts w:eastAsiaTheme="minorEastAsia"/>
          <w:lang w:eastAsia="en-US"/>
        </w:rPr>
        <w:t>rwendung in der entwickelten Applikation</w:t>
      </w:r>
      <w:r w:rsidRPr="00423D5F">
        <w:rPr>
          <w:rFonts w:eastAsiaTheme="minorEastAsia"/>
          <w:lang w:eastAsia="en-US"/>
        </w:rPr>
        <w:t xml:space="preserve"> sind jedoch nur </w:t>
      </w:r>
      <w:r w:rsidR="00B64CA5" w:rsidRPr="00423D5F">
        <w:rPr>
          <w:rFonts w:eastAsiaTheme="minorEastAsia"/>
          <w:lang w:eastAsia="en-US"/>
        </w:rPr>
        <w:t>da</w:t>
      </w:r>
      <w:r w:rsidRPr="00423D5F">
        <w:rPr>
          <w:rFonts w:eastAsiaTheme="minorEastAsia"/>
          <w:lang w:eastAsia="en-US"/>
        </w:rPr>
        <w:t xml:space="preserve">s Datum und das Polygon mit den </w:t>
      </w:r>
      <w:r w:rsidR="00B64CA5" w:rsidRPr="00423D5F">
        <w:rPr>
          <w:rFonts w:eastAsiaTheme="minorEastAsia"/>
          <w:lang w:eastAsia="en-US"/>
        </w:rPr>
        <w:t>K</w:t>
      </w:r>
      <w:r w:rsidRPr="00423D5F">
        <w:rPr>
          <w:rFonts w:eastAsiaTheme="minorEastAsia"/>
          <w:lang w:eastAsia="en-US"/>
        </w:rPr>
        <w:t>oordinaten</w:t>
      </w:r>
      <w:r w:rsidR="00B64CA5" w:rsidRPr="00423D5F">
        <w:rPr>
          <w:rFonts w:eastAsiaTheme="minorEastAsia"/>
          <w:lang w:eastAsia="en-US"/>
        </w:rPr>
        <w:t xml:space="preserve"> der Baustelle</w:t>
      </w:r>
      <w:r w:rsidRPr="00423D5F">
        <w:rPr>
          <w:rFonts w:eastAsiaTheme="minorEastAsia"/>
          <w:lang w:eastAsia="en-US"/>
        </w:rPr>
        <w:t xml:space="preserve"> von Bedeutung.</w:t>
      </w:r>
    </w:p>
    <w:p w14:paraId="2B21F01A" w14:textId="1CFE5C1F" w:rsidR="00D47127" w:rsidRPr="00423D5F" w:rsidRDefault="00D47127" w:rsidP="00C0772F">
      <w:pPr>
        <w:pStyle w:val="BodyText"/>
        <w:rPr>
          <w:rFonts w:eastAsiaTheme="minorEastAsia"/>
        </w:rPr>
      </w:pPr>
      <w:r w:rsidRPr="00423D5F">
        <w:rPr>
          <w:rFonts w:eastAsiaTheme="minorEastAsia"/>
        </w:rPr>
        <w:t xml:space="preserve">Weiter Informationen dazu </w:t>
      </w:r>
      <w:r w:rsidR="00C376B1" w:rsidRPr="00423D5F">
        <w:rPr>
          <w:rFonts w:eastAsiaTheme="minorEastAsia" w:cstheme="minorBidi"/>
          <w:szCs w:val="22"/>
          <w:lang w:eastAsia="en-US"/>
        </w:rPr>
        <w:t>werden</w:t>
      </w:r>
      <w:r w:rsidRPr="00423D5F">
        <w:rPr>
          <w:rFonts w:eastAsiaTheme="minorEastAsia"/>
        </w:rPr>
        <w:t xml:space="preserve"> auf </w:t>
      </w:r>
      <w:hyperlink r:id="rId97" w:history="1">
        <w:r w:rsidR="00C376B1" w:rsidRPr="00423D5F">
          <w:rPr>
            <w:rStyle w:val="Hyperlink"/>
            <w:rFonts w:ascii="Lucida Bright" w:eastAsiaTheme="minorEastAsia" w:hAnsi="Lucida Bright" w:cstheme="minorBidi"/>
            <w:sz w:val="24"/>
            <w:szCs w:val="22"/>
            <w:lang w:eastAsia="en-US"/>
          </w:rPr>
          <w:t>http://trobdb.hsr.ch</w:t>
        </w:r>
      </w:hyperlink>
      <w:r w:rsidR="00C376B1" w:rsidRPr="00423D5F">
        <w:rPr>
          <w:rFonts w:eastAsiaTheme="minorEastAsia"/>
        </w:rPr>
        <w:t xml:space="preserve"> </w:t>
      </w:r>
      <w:proofErr w:type="spellStart"/>
      <w:r w:rsidR="00B64CA5" w:rsidRPr="00423D5F">
        <w:rPr>
          <w:rFonts w:eastAsiaTheme="minorEastAsia" w:cstheme="minorBidi"/>
          <w:szCs w:val="22"/>
          <w:lang w:eastAsia="en-US"/>
        </w:rPr>
        <w:t>referenz</w:t>
      </w:r>
      <w:proofErr w:type="spellEnd"/>
      <w:r w:rsidR="00B64CA5" w:rsidRPr="00423D5F">
        <w:rPr>
          <w:rFonts w:eastAsiaTheme="minorEastAsia" w:cstheme="minorBidi"/>
          <w:szCs w:val="22"/>
          <w:lang w:eastAsia="en-US"/>
        </w:rPr>
        <w:t>??</w:t>
      </w:r>
    </w:p>
    <w:p w14:paraId="5004E6AB" w14:textId="77777777" w:rsidR="00D47127" w:rsidRPr="00423D5F" w:rsidRDefault="00D47127" w:rsidP="00C0772F"/>
    <w:p w14:paraId="67120410" w14:textId="77777777" w:rsidR="00725359" w:rsidRPr="00423D5F" w:rsidRDefault="00725359" w:rsidP="00C0772F">
      <w:pPr>
        <w:rPr>
          <w:rFonts w:eastAsiaTheme="majorEastAsia" w:cstheme="majorBidi"/>
          <w:color w:val="404040" w:themeColor="text1" w:themeTint="BF"/>
          <w:sz w:val="28"/>
        </w:rPr>
      </w:pPr>
      <w:r w:rsidRPr="00423D5F">
        <w:br w:type="page"/>
      </w:r>
    </w:p>
    <w:p w14:paraId="3932C0C4" w14:textId="77777777" w:rsidR="00EC5CB1" w:rsidRPr="00423D5F" w:rsidRDefault="00EC5CB1" w:rsidP="00C0772F">
      <w:pPr>
        <w:pStyle w:val="Heading2"/>
      </w:pPr>
      <w:bookmarkStart w:id="194" w:name="_Toc374995815"/>
      <w:bookmarkStart w:id="195" w:name="_Toc375047331"/>
      <w:bookmarkStart w:id="196" w:name="_Toc375142662"/>
      <w:r w:rsidRPr="00423D5F">
        <w:lastRenderedPageBreak/>
        <w:t>Implementation</w:t>
      </w:r>
      <w:bookmarkEnd w:id="194"/>
      <w:bookmarkEnd w:id="195"/>
      <w:bookmarkEnd w:id="196"/>
    </w:p>
    <w:p w14:paraId="6B19E8B5" w14:textId="77777777" w:rsidR="00D04D07" w:rsidRPr="00423D5F" w:rsidRDefault="00D04D07" w:rsidP="00C0772F">
      <w:pPr>
        <w:pStyle w:val="Heading3"/>
      </w:pPr>
      <w:bookmarkStart w:id="197" w:name="_Toc374995816"/>
      <w:bookmarkStart w:id="198" w:name="_Toc375047332"/>
      <w:bookmarkStart w:id="199" w:name="_Toc375142663"/>
      <w:r w:rsidRPr="00423D5F">
        <w:t>Technologien</w:t>
      </w:r>
      <w:bookmarkEnd w:id="197"/>
      <w:bookmarkEnd w:id="198"/>
      <w:bookmarkEnd w:id="199"/>
    </w:p>
    <w:p w14:paraId="5C0148DC" w14:textId="17136B3F" w:rsidR="00FA3DBE" w:rsidRPr="00423D5F" w:rsidRDefault="00686A0C" w:rsidP="00C0772F">
      <w:r w:rsidRPr="00423D5F">
        <w:t>D</w:t>
      </w:r>
      <w:r w:rsidR="0068652E" w:rsidRPr="00423D5F">
        <w:t xml:space="preserve">ie </w:t>
      </w:r>
      <w:r w:rsidR="00FA3DBE" w:rsidRPr="00423D5F">
        <w:t>Web-</w:t>
      </w:r>
      <w:r w:rsidR="0068652E" w:rsidRPr="00423D5F">
        <w:t>Anwendung „Accessible Map“ wurde</w:t>
      </w:r>
      <w:r w:rsidRPr="00423D5F">
        <w:t xml:space="preserve"> </w:t>
      </w:r>
      <w:r w:rsidR="00FA3DBE" w:rsidRPr="00423D5F">
        <w:t>in</w:t>
      </w:r>
      <w:r w:rsidR="003D306D" w:rsidRPr="00423D5F">
        <w:t xml:space="preserve"> der </w:t>
      </w:r>
      <w:r w:rsidR="00FA3DBE" w:rsidRPr="00423D5F">
        <w:t>Programmiersprache</w:t>
      </w:r>
      <w:r w:rsidRPr="00423D5F">
        <w:t xml:space="preserve"> JavaScript </w:t>
      </w:r>
      <w:r w:rsidR="00B64CA5" w:rsidRPr="00423D5F">
        <w:t>geschrieben</w:t>
      </w:r>
      <w:r w:rsidR="0068652E" w:rsidRPr="00423D5F">
        <w:t>.</w:t>
      </w:r>
      <w:r w:rsidRPr="00423D5F">
        <w:t xml:space="preserve"> </w:t>
      </w:r>
    </w:p>
    <w:p w14:paraId="38550959" w14:textId="09DAE260" w:rsidR="003D306D" w:rsidRPr="00423D5F" w:rsidRDefault="00FA3DBE" w:rsidP="00C0772F">
      <w:r w:rsidRPr="00423D5F">
        <w:t>Zu Beginn wurde die Verwendung von „</w:t>
      </w:r>
      <w:proofErr w:type="spellStart"/>
      <w:r w:rsidRPr="00423D5F">
        <w:t>Sencha</w:t>
      </w:r>
      <w:proofErr w:type="spellEnd"/>
      <w:r w:rsidRPr="00423D5F">
        <w:t xml:space="preserve"> Touch“ für das User Interface angedacht. </w:t>
      </w:r>
      <w:r w:rsidR="00686A0C" w:rsidRPr="00423D5F">
        <w:t xml:space="preserve">Da dieses  Framework jedoch </w:t>
      </w:r>
      <w:r w:rsidR="00B64CA5" w:rsidRPr="00423D5F">
        <w:t>eine lange</w:t>
      </w:r>
      <w:r w:rsidRPr="00423D5F">
        <w:t xml:space="preserve"> Einarbeitungszeit benötigt, </w:t>
      </w:r>
      <w:r w:rsidR="00686A0C" w:rsidRPr="00423D5F">
        <w:t xml:space="preserve">wurde </w:t>
      </w:r>
      <w:r w:rsidR="003D306D" w:rsidRPr="00423D5F">
        <w:t>entschieden,</w:t>
      </w:r>
      <w:r w:rsidRPr="00423D5F">
        <w:t xml:space="preserve"> </w:t>
      </w:r>
      <w:r w:rsidR="00B64CA5" w:rsidRPr="00423D5F">
        <w:t xml:space="preserve">stattdessen </w:t>
      </w:r>
      <w:proofErr w:type="spellStart"/>
      <w:r w:rsidRPr="00423D5F">
        <w:t>jQuery</w:t>
      </w:r>
      <w:proofErr w:type="spellEnd"/>
      <w:r w:rsidRPr="00423D5F">
        <w:t xml:space="preserve"> mobile zu verwenden</w:t>
      </w:r>
      <w:r w:rsidR="00686A0C" w:rsidRPr="00423D5F">
        <w:t>.</w:t>
      </w:r>
      <w:r w:rsidR="003D306D" w:rsidRPr="00423D5F">
        <w:t xml:space="preserve"> </w:t>
      </w:r>
      <w:r w:rsidR="00686A0C" w:rsidRPr="00423D5F">
        <w:t>Weiter wurde die</w:t>
      </w:r>
      <w:r w:rsidR="0068652E" w:rsidRPr="00423D5F">
        <w:t xml:space="preserve"> </w:t>
      </w:r>
      <w:r w:rsidR="00B64CA5" w:rsidRPr="00423D5F">
        <w:t>Programm-</w:t>
      </w:r>
      <w:r w:rsidR="0068652E" w:rsidRPr="00423D5F">
        <w:t>Bibliothek JSTS</w:t>
      </w:r>
      <w:r w:rsidR="00686A0C" w:rsidRPr="00423D5F">
        <w:t xml:space="preserve"> verwendet</w:t>
      </w:r>
      <w:r w:rsidR="00B64CA5" w:rsidRPr="00423D5F">
        <w:t>. Sie</w:t>
      </w:r>
      <w:r w:rsidR="0068652E" w:rsidRPr="00423D5F">
        <w:t xml:space="preserve"> ermöglicht</w:t>
      </w:r>
      <w:r w:rsidR="00B64CA5" w:rsidRPr="00423D5F">
        <w:t xml:space="preserve"> es</w:t>
      </w:r>
      <w:r w:rsidR="0068652E" w:rsidRPr="00423D5F">
        <w:t>, Buffer mit beliebigem Umkreis um Punkte, Linien und Polygone zu erstellen. Dies</w:t>
      </w:r>
      <w:r w:rsidR="003D306D" w:rsidRPr="00423D5F">
        <w:t>e Funktion</w:t>
      </w:r>
      <w:r w:rsidR="00471D63" w:rsidRPr="00423D5F">
        <w:t xml:space="preserve"> </w:t>
      </w:r>
      <w:r w:rsidR="00471D63" w:rsidRPr="00423D5F">
        <w:rPr>
          <w:b/>
          <w:color w:val="FF0000"/>
        </w:rPr>
        <w:t>(</w:t>
      </w:r>
      <w:proofErr w:type="spellStart"/>
      <w:r w:rsidR="00471D63" w:rsidRPr="00423D5F">
        <w:rPr>
          <w:b/>
          <w:color w:val="FF0000"/>
        </w:rPr>
        <w:t>weli</w:t>
      </w:r>
      <w:proofErr w:type="spellEnd"/>
      <w:r w:rsidR="00471D63" w:rsidRPr="00423D5F">
        <w:rPr>
          <w:b/>
          <w:color w:val="FF0000"/>
        </w:rPr>
        <w:t xml:space="preserve"> jetzt?)</w:t>
      </w:r>
      <w:r w:rsidR="0068652E" w:rsidRPr="00423D5F">
        <w:rPr>
          <w:b/>
          <w:color w:val="FF0000"/>
        </w:rPr>
        <w:t xml:space="preserve"> </w:t>
      </w:r>
      <w:r w:rsidR="0068652E" w:rsidRPr="00423D5F">
        <w:t>kam bei Angabe der</w:t>
      </w:r>
      <w:r w:rsidRPr="00423D5F">
        <w:t xml:space="preserve"> POIs in einer Strassenseite zum Einsatz</w:t>
      </w:r>
      <w:r w:rsidR="0068652E" w:rsidRPr="00423D5F">
        <w:t>.</w:t>
      </w:r>
      <w:r w:rsidR="003D306D" w:rsidRPr="00423D5F">
        <w:t xml:space="preserve"> </w:t>
      </w:r>
    </w:p>
    <w:p w14:paraId="3154649D" w14:textId="77777777" w:rsidR="00FA3DBE" w:rsidRPr="00423D5F" w:rsidRDefault="00FA3DBE" w:rsidP="00C0772F"/>
    <w:p w14:paraId="0DA4A73E" w14:textId="632FB34E" w:rsidR="00FA3DBE" w:rsidRPr="00423D5F" w:rsidRDefault="00FA3DBE" w:rsidP="00C0772F">
      <w:r w:rsidRPr="00423D5F">
        <w:t xml:space="preserve">Als Entwicklungsumgebung war </w:t>
      </w:r>
      <w:proofErr w:type="spellStart"/>
      <w:r w:rsidRPr="00423D5F">
        <w:t>Eclipse</w:t>
      </w:r>
      <w:proofErr w:type="spellEnd"/>
      <w:r w:rsidRPr="00423D5F">
        <w:t xml:space="preserve"> im Einsatz. Der Code wurde regelmässig auf das öffentlich zugängliche </w:t>
      </w:r>
      <w:proofErr w:type="spellStart"/>
      <w:r w:rsidRPr="00423D5F">
        <w:t>github</w:t>
      </w:r>
      <w:proofErr w:type="spellEnd"/>
      <w:r w:rsidRPr="00423D5F">
        <w:t xml:space="preserve">-Repository unter </w:t>
      </w:r>
      <w:hyperlink r:id="rId98" w:history="1">
        <w:r w:rsidRPr="00423D5F">
          <w:rPr>
            <w:rStyle w:val="Hyperlink"/>
          </w:rPr>
          <w:t>https://github.com/grothauser/accessiblemap</w:t>
        </w:r>
      </w:hyperlink>
      <w:r w:rsidRPr="00423D5F">
        <w:t xml:space="preserve"> kopiert. Um die Webseite zu testen wurde </w:t>
      </w:r>
      <w:proofErr w:type="spellStart"/>
      <w:r w:rsidRPr="00423D5F">
        <w:t>xampp</w:t>
      </w:r>
      <w:proofErr w:type="spellEnd"/>
      <w:r w:rsidRPr="00423D5F">
        <w:t xml:space="preserve"> lokal installiert </w:t>
      </w:r>
      <w:r w:rsidR="00471D63" w:rsidRPr="00423D5F">
        <w:t>und</w:t>
      </w:r>
      <w:r w:rsidRPr="00423D5F">
        <w:t xml:space="preserve"> ein Testserver vom Gratisanbieter Square7.ch verwendet. </w:t>
      </w:r>
    </w:p>
    <w:p w14:paraId="00B09E97" w14:textId="77777777" w:rsidR="00686A0C" w:rsidRPr="00423D5F" w:rsidRDefault="00686A0C" w:rsidP="00C0772F"/>
    <w:p w14:paraId="12C0A8A7" w14:textId="77777777" w:rsidR="00EC5CB1" w:rsidRPr="00423D5F" w:rsidRDefault="00EC5CB1" w:rsidP="00C0772F">
      <w:pPr>
        <w:pStyle w:val="Heading3"/>
      </w:pPr>
      <w:bookmarkStart w:id="200" w:name="_Toc374995817"/>
      <w:bookmarkStart w:id="201" w:name="_Toc375047333"/>
      <w:bookmarkStart w:id="202" w:name="_Toc375142664"/>
      <w:proofErr w:type="spellStart"/>
      <w:r w:rsidRPr="00423D5F">
        <w:t>Test</w:t>
      </w:r>
      <w:r w:rsidR="009C0274" w:rsidRPr="00423D5F">
        <w:t>ing</w:t>
      </w:r>
      <w:bookmarkEnd w:id="200"/>
      <w:bookmarkEnd w:id="201"/>
      <w:bookmarkEnd w:id="202"/>
      <w:proofErr w:type="spellEnd"/>
    </w:p>
    <w:p w14:paraId="0412BF14" w14:textId="77777777" w:rsidR="00F76AC2" w:rsidRPr="00423D5F" w:rsidRDefault="00BB793B" w:rsidP="00C0772F">
      <w:r w:rsidRPr="00423D5F">
        <w:t>Der Code wurd</w:t>
      </w:r>
      <w:r w:rsidR="00FA3DBE" w:rsidRPr="00423D5F">
        <w:t>e</w:t>
      </w:r>
      <w:r w:rsidRPr="00423D5F">
        <w:t xml:space="preserve"> </w:t>
      </w:r>
      <w:r w:rsidR="00F76AC2" w:rsidRPr="00423D5F">
        <w:t xml:space="preserve">mit </w:t>
      </w:r>
      <w:proofErr w:type="spellStart"/>
      <w:r w:rsidR="00F76AC2" w:rsidRPr="00423D5F">
        <w:t>QUnit</w:t>
      </w:r>
      <w:proofErr w:type="spellEnd"/>
      <w:r w:rsidRPr="00423D5F">
        <w:t xml:space="preserve"> getestet</w:t>
      </w:r>
      <w:r w:rsidR="00F76AC2" w:rsidRPr="00423D5F">
        <w:t>. Die Tests wurden</w:t>
      </w:r>
      <w:r w:rsidRPr="00423D5F">
        <w:t xml:space="preserve"> </w:t>
      </w:r>
      <w:r w:rsidR="00F76AC2" w:rsidRPr="00423D5F">
        <w:t>in JavaScript geschrieben. Getestet wurden alle mathematischen  Berechnungen und das Laden von Daten aus JSON oder GPX-Files (Routing).</w:t>
      </w:r>
    </w:p>
    <w:p w14:paraId="4CF1938E" w14:textId="77777777" w:rsidR="002725B2" w:rsidRPr="00423D5F" w:rsidRDefault="002725B2" w:rsidP="00C0772F">
      <w:r w:rsidRPr="00423D5F">
        <w:rPr>
          <w:noProof/>
          <w:lang w:eastAsia="de-CH"/>
        </w:rPr>
        <w:lastRenderedPageBreak/>
        <w:drawing>
          <wp:inline distT="0" distB="0" distL="0" distR="0" wp14:anchorId="6F386053" wp14:editId="60D43DFF">
            <wp:extent cx="5139445" cy="4699591"/>
            <wp:effectExtent l="0" t="0" r="4445" b="635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139445" cy="4699591"/>
                    </a:xfrm>
                    <a:prstGeom prst="rect">
                      <a:avLst/>
                    </a:prstGeom>
                  </pic:spPr>
                </pic:pic>
              </a:graphicData>
            </a:graphic>
          </wp:inline>
        </w:drawing>
      </w:r>
    </w:p>
    <w:p w14:paraId="6AB69430" w14:textId="77777777" w:rsidR="00BB793B" w:rsidRPr="00885596" w:rsidRDefault="002725B2" w:rsidP="00885596">
      <w:pPr>
        <w:pStyle w:val="Caption"/>
      </w:pPr>
      <w:bookmarkStart w:id="203" w:name="_Toc375131343"/>
      <w:bookmarkStart w:id="204" w:name="_Toc375132761"/>
      <w:r w:rsidRPr="00885596">
        <w:t xml:space="preserve">Abbildung </w:t>
      </w:r>
      <w:fldSimple w:instr=" SEQ Abbildung \* ARABIC ">
        <w:r w:rsidR="006B5FC1" w:rsidRPr="00885596">
          <w:t>41</w:t>
        </w:r>
      </w:fldSimple>
      <w:r w:rsidRPr="00885596">
        <w:t xml:space="preserve"> - Ergebnisse der geschriebenen Tests mit Test Runner</w:t>
      </w:r>
      <w:bookmarkEnd w:id="203"/>
      <w:bookmarkEnd w:id="204"/>
    </w:p>
    <w:p w14:paraId="795FDAF6" w14:textId="2EFE1539" w:rsidR="00BB793B" w:rsidRPr="00423D5F" w:rsidRDefault="005B75E5" w:rsidP="00C0772F">
      <w:r w:rsidRPr="00423D5F">
        <w:t>Folgende Szenarien wurden manuell</w:t>
      </w:r>
      <w:r w:rsidR="00BB793B" w:rsidRPr="00423D5F">
        <w:t xml:space="preserve"> getestet:</w:t>
      </w:r>
    </w:p>
    <w:p w14:paraId="6D60144A" w14:textId="67E2D27B" w:rsidR="00390DF1" w:rsidRPr="00423D5F" w:rsidRDefault="00471D63" w:rsidP="00C0772F">
      <w:r w:rsidRPr="00423D5F">
        <w:t xml:space="preserve">Massnahme sind doch nur nötig wenn was schief </w:t>
      </w:r>
      <w:proofErr w:type="gramStart"/>
      <w:r w:rsidRPr="00423D5F">
        <w:t>lauft</w:t>
      </w:r>
      <w:proofErr w:type="gramEnd"/>
      <w:r w:rsidRPr="00423D5F">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117"/>
        <w:gridCol w:w="2653"/>
        <w:gridCol w:w="1865"/>
        <w:gridCol w:w="2651"/>
      </w:tblGrid>
      <w:tr w:rsidR="00BB793B" w:rsidRPr="00423D5F" w14:paraId="33AE0D37" w14:textId="77777777" w:rsidTr="00243D02">
        <w:tc>
          <w:tcPr>
            <w:tcW w:w="2559" w:type="dxa"/>
          </w:tcPr>
          <w:p w14:paraId="19F73DB7" w14:textId="77777777" w:rsidR="00BB793B" w:rsidRPr="00423D5F" w:rsidRDefault="00BB793B" w:rsidP="00C0772F">
            <w:r w:rsidRPr="00423D5F">
              <w:t>Test</w:t>
            </w:r>
          </w:p>
        </w:tc>
        <w:tc>
          <w:tcPr>
            <w:tcW w:w="2681" w:type="dxa"/>
          </w:tcPr>
          <w:p w14:paraId="3D075F6F" w14:textId="77777777" w:rsidR="00BB793B" w:rsidRPr="00423D5F" w:rsidRDefault="00BB793B" w:rsidP="00C0772F">
            <w:r w:rsidRPr="00423D5F">
              <w:t>Erwartetes Resultat</w:t>
            </w:r>
          </w:p>
        </w:tc>
        <w:tc>
          <w:tcPr>
            <w:tcW w:w="2149" w:type="dxa"/>
          </w:tcPr>
          <w:p w14:paraId="5EE509E0" w14:textId="77777777" w:rsidR="00BB793B" w:rsidRPr="00423D5F" w:rsidRDefault="00BB793B" w:rsidP="00C0772F">
            <w:r w:rsidRPr="00423D5F">
              <w:t>Eingetretenes Resultat</w:t>
            </w:r>
          </w:p>
        </w:tc>
        <w:tc>
          <w:tcPr>
            <w:tcW w:w="1897" w:type="dxa"/>
          </w:tcPr>
          <w:p w14:paraId="13B8CD70" w14:textId="77777777" w:rsidR="00BB793B" w:rsidRPr="00423D5F" w:rsidRDefault="00BB793B" w:rsidP="00C0772F">
            <w:r w:rsidRPr="00423D5F">
              <w:t>Massnahme</w:t>
            </w:r>
          </w:p>
        </w:tc>
      </w:tr>
      <w:tr w:rsidR="00BB793B" w:rsidRPr="00423D5F" w14:paraId="0A38A9DC" w14:textId="77777777" w:rsidTr="00243D02">
        <w:tc>
          <w:tcPr>
            <w:tcW w:w="2559" w:type="dxa"/>
          </w:tcPr>
          <w:p w14:paraId="373DD46B" w14:textId="77777777" w:rsidR="00BB793B" w:rsidRPr="00423D5F" w:rsidRDefault="00BB793B" w:rsidP="00C0772F">
            <w:r w:rsidRPr="00423D5F">
              <w:t>Routenabfrage auf Autobahn ausg</w:t>
            </w:r>
            <w:r w:rsidRPr="00423D5F">
              <w:t>e</w:t>
            </w:r>
            <w:r w:rsidRPr="00423D5F">
              <w:t>löst</w:t>
            </w:r>
          </w:p>
        </w:tc>
        <w:tc>
          <w:tcPr>
            <w:tcW w:w="2681" w:type="dxa"/>
          </w:tcPr>
          <w:p w14:paraId="5A0AD3C1" w14:textId="77777777" w:rsidR="00BB793B" w:rsidRPr="00423D5F" w:rsidRDefault="00BB793B" w:rsidP="00C0772F">
            <w:r w:rsidRPr="00423D5F">
              <w:t>Es wird keine Route berechnet</w:t>
            </w:r>
          </w:p>
        </w:tc>
        <w:tc>
          <w:tcPr>
            <w:tcW w:w="2149" w:type="dxa"/>
          </w:tcPr>
          <w:p w14:paraId="6C6A6682" w14:textId="77777777" w:rsidR="00BB793B" w:rsidRPr="00423D5F" w:rsidRDefault="00BB793B" w:rsidP="00C0772F">
            <w:r w:rsidRPr="00423D5F">
              <w:t>Wie erwartet.</w:t>
            </w:r>
          </w:p>
        </w:tc>
        <w:tc>
          <w:tcPr>
            <w:tcW w:w="1897" w:type="dxa"/>
          </w:tcPr>
          <w:p w14:paraId="48EB696F" w14:textId="77777777" w:rsidR="00BB793B" w:rsidRPr="00423D5F" w:rsidRDefault="00BB793B" w:rsidP="00C0772F">
            <w:r w:rsidRPr="00423D5F">
              <w:t>Ausgabe für den Benutzer, dass er sich nicht auf Fussgängerterrain befi</w:t>
            </w:r>
            <w:r w:rsidRPr="00423D5F">
              <w:t>n</w:t>
            </w:r>
            <w:r w:rsidRPr="00423D5F">
              <w:t>det.</w:t>
            </w:r>
          </w:p>
        </w:tc>
      </w:tr>
      <w:tr w:rsidR="00BB793B" w:rsidRPr="00423D5F" w14:paraId="6D065208" w14:textId="77777777" w:rsidTr="00243D02">
        <w:tc>
          <w:tcPr>
            <w:tcW w:w="2559" w:type="dxa"/>
          </w:tcPr>
          <w:p w14:paraId="3AD90AEE" w14:textId="77777777" w:rsidR="00BB793B" w:rsidRPr="00423D5F" w:rsidRDefault="00BB793B" w:rsidP="00C0772F">
            <w:r w:rsidRPr="00423D5F">
              <w:t>Route vom selben Punkt aus umg</w:t>
            </w:r>
            <w:r w:rsidRPr="00423D5F">
              <w:t>e</w:t>
            </w:r>
            <w:r w:rsidRPr="00423D5F">
              <w:t>kehrt</w:t>
            </w:r>
          </w:p>
        </w:tc>
        <w:tc>
          <w:tcPr>
            <w:tcW w:w="2681" w:type="dxa"/>
          </w:tcPr>
          <w:p w14:paraId="3385142B" w14:textId="77777777" w:rsidR="00BB793B" w:rsidRPr="00423D5F" w:rsidRDefault="00BB793B" w:rsidP="00C0772F">
            <w:r w:rsidRPr="00423D5F">
              <w:t>Die Route wird umgekehrt angezeigt, Standort wird nicht neu abgerufen</w:t>
            </w:r>
          </w:p>
        </w:tc>
        <w:tc>
          <w:tcPr>
            <w:tcW w:w="2149" w:type="dxa"/>
          </w:tcPr>
          <w:p w14:paraId="136388F2" w14:textId="77777777" w:rsidR="00BB793B" w:rsidRPr="00423D5F" w:rsidRDefault="00BB793B" w:rsidP="00C0772F">
            <w:r w:rsidRPr="00423D5F">
              <w:t>Wie erwartet.</w:t>
            </w:r>
          </w:p>
        </w:tc>
        <w:tc>
          <w:tcPr>
            <w:tcW w:w="1897" w:type="dxa"/>
          </w:tcPr>
          <w:p w14:paraId="6C895ECA" w14:textId="77777777" w:rsidR="00BB793B" w:rsidRPr="00423D5F" w:rsidRDefault="00BB793B" w:rsidP="00C0772F">
            <w:r w:rsidRPr="00423D5F">
              <w:t>In Bedienungsanleitung erwähnen.</w:t>
            </w:r>
          </w:p>
        </w:tc>
      </w:tr>
      <w:tr w:rsidR="00BB793B" w:rsidRPr="00423D5F" w14:paraId="59A05675" w14:textId="77777777" w:rsidTr="00243D02">
        <w:tc>
          <w:tcPr>
            <w:tcW w:w="2559" w:type="dxa"/>
          </w:tcPr>
          <w:p w14:paraId="2685F76A" w14:textId="536793B5" w:rsidR="00BB793B" w:rsidRPr="00423D5F" w:rsidRDefault="00471D63" w:rsidP="00C0772F">
            <w:r w:rsidRPr="00423D5F">
              <w:t xml:space="preserve">Aufruf zur Aktualisierung der </w:t>
            </w:r>
            <w:r w:rsidR="00DA7611" w:rsidRPr="00423D5F">
              <w:t xml:space="preserve">Route </w:t>
            </w:r>
            <w:r w:rsidRPr="00423D5F">
              <w:t>während</w:t>
            </w:r>
            <w:r w:rsidR="00DA7611" w:rsidRPr="00423D5F">
              <w:t xml:space="preserve"> man </w:t>
            </w:r>
            <w:r w:rsidRPr="00423D5F">
              <w:t xml:space="preserve">sich </w:t>
            </w:r>
            <w:r w:rsidR="00DA7611" w:rsidRPr="00423D5F">
              <w:t xml:space="preserve">am Ziel </w:t>
            </w:r>
            <w:r w:rsidRPr="00423D5F">
              <w:t>befindet.</w:t>
            </w:r>
          </w:p>
        </w:tc>
        <w:tc>
          <w:tcPr>
            <w:tcW w:w="2681" w:type="dxa"/>
          </w:tcPr>
          <w:p w14:paraId="7C7176BE" w14:textId="77777777" w:rsidR="00BB793B" w:rsidRPr="00423D5F" w:rsidRDefault="00DA7611" w:rsidP="00C0772F">
            <w:r w:rsidRPr="00423D5F">
              <w:t>Die Anwendung benachrichtigt den A</w:t>
            </w:r>
            <w:r w:rsidRPr="00423D5F">
              <w:t>n</w:t>
            </w:r>
            <w:r w:rsidRPr="00423D5F">
              <w:t>wender, dass das Ziel erreicht wurde</w:t>
            </w:r>
          </w:p>
        </w:tc>
        <w:tc>
          <w:tcPr>
            <w:tcW w:w="2149" w:type="dxa"/>
          </w:tcPr>
          <w:p w14:paraId="27E5640A" w14:textId="77777777" w:rsidR="00BB793B" w:rsidRPr="00423D5F" w:rsidRDefault="00DA7611" w:rsidP="00C0772F">
            <w:r w:rsidRPr="00423D5F">
              <w:t>Wie erwartet</w:t>
            </w:r>
          </w:p>
        </w:tc>
        <w:tc>
          <w:tcPr>
            <w:tcW w:w="1897" w:type="dxa"/>
          </w:tcPr>
          <w:p w14:paraId="263BA7C7" w14:textId="77777777" w:rsidR="00BB793B" w:rsidRPr="00423D5F" w:rsidRDefault="00DA7611" w:rsidP="00C0772F">
            <w:r w:rsidRPr="00423D5F">
              <w:t>In Bedienungsanleitung erwähnen.</w:t>
            </w:r>
          </w:p>
        </w:tc>
      </w:tr>
      <w:tr w:rsidR="00BB793B" w:rsidRPr="00423D5F" w14:paraId="664D3D52" w14:textId="77777777" w:rsidTr="00243D02">
        <w:tc>
          <w:tcPr>
            <w:tcW w:w="2559" w:type="dxa"/>
          </w:tcPr>
          <w:p w14:paraId="7721A62F" w14:textId="77777777" w:rsidR="00BB793B" w:rsidRPr="00423D5F" w:rsidRDefault="00DA7611" w:rsidP="00C0772F">
            <w:r w:rsidRPr="00423D5F">
              <w:rPr>
                <w:u w:val="single"/>
              </w:rPr>
              <w:lastRenderedPageBreak/>
              <w:t>GPS-Signal sendet falsche Position</w:t>
            </w:r>
            <w:r w:rsidRPr="00423D5F">
              <w:rPr>
                <w:u w:val="single"/>
              </w:rPr>
              <w:t>s</w:t>
            </w:r>
            <w:r w:rsidRPr="00423D5F">
              <w:rPr>
                <w:u w:val="single"/>
              </w:rPr>
              <w:t xml:space="preserve">daten, </w:t>
            </w:r>
            <w:r w:rsidRPr="00423D5F">
              <w:t>so dass die andere Strassenseite angezeigt wird</w:t>
            </w:r>
          </w:p>
        </w:tc>
        <w:tc>
          <w:tcPr>
            <w:tcW w:w="2681" w:type="dxa"/>
          </w:tcPr>
          <w:p w14:paraId="60F1578D" w14:textId="77777777" w:rsidR="00BB793B" w:rsidRPr="00423D5F" w:rsidRDefault="00DA7611" w:rsidP="00C0772F">
            <w:r w:rsidRPr="00423D5F">
              <w:t>Es werden andere Orientierungspunkte angezeigt</w:t>
            </w:r>
          </w:p>
        </w:tc>
        <w:tc>
          <w:tcPr>
            <w:tcW w:w="2149" w:type="dxa"/>
          </w:tcPr>
          <w:p w14:paraId="25B8AD71" w14:textId="77777777" w:rsidR="00BB793B" w:rsidRPr="00423D5F" w:rsidRDefault="00DA7611" w:rsidP="00C0772F">
            <w:r w:rsidRPr="00423D5F">
              <w:t>Wie erwartet</w:t>
            </w:r>
          </w:p>
        </w:tc>
        <w:tc>
          <w:tcPr>
            <w:tcW w:w="1897" w:type="dxa"/>
          </w:tcPr>
          <w:p w14:paraId="38E28D23" w14:textId="2815F09D" w:rsidR="00BB793B" w:rsidRPr="00423D5F" w:rsidRDefault="00DA7611" w:rsidP="00C0772F">
            <w:r w:rsidRPr="00423D5F">
              <w:t xml:space="preserve">Der Anwender </w:t>
            </w:r>
            <w:r w:rsidR="00CD6D61" w:rsidRPr="00423D5F">
              <w:t>muss darauf aufmerksam gemacht werde</w:t>
            </w:r>
            <w:r w:rsidR="00471D63" w:rsidRPr="00423D5F">
              <w:t>n</w:t>
            </w:r>
            <w:r w:rsidR="00CD6D61" w:rsidRPr="00423D5F">
              <w:t>, dass er die angezeigte Seite manuell in der Anwendung wechseln kann</w:t>
            </w:r>
            <w:r w:rsidRPr="00423D5F">
              <w:t>.</w:t>
            </w:r>
          </w:p>
        </w:tc>
      </w:tr>
      <w:tr w:rsidR="00BB793B" w:rsidRPr="00423D5F" w14:paraId="7B7E2CB9" w14:textId="77777777" w:rsidTr="00243D02">
        <w:tc>
          <w:tcPr>
            <w:tcW w:w="2559" w:type="dxa"/>
          </w:tcPr>
          <w:p w14:paraId="3C36692D" w14:textId="77777777" w:rsidR="00BB793B" w:rsidRPr="00423D5F" w:rsidRDefault="00DA7611" w:rsidP="00C0772F">
            <w:r w:rsidRPr="00423D5F">
              <w:t>Der Umkreis wird vom Benutzer geändert</w:t>
            </w:r>
          </w:p>
        </w:tc>
        <w:tc>
          <w:tcPr>
            <w:tcW w:w="2681" w:type="dxa"/>
          </w:tcPr>
          <w:p w14:paraId="0E6DBCE4" w14:textId="77777777" w:rsidR="00BB793B" w:rsidRPr="00423D5F" w:rsidRDefault="00DA7611" w:rsidP="00C0772F">
            <w:r w:rsidRPr="00423D5F">
              <w:t>Der Umkreis wird bei der Suche nach POIs entsprechend ang</w:t>
            </w:r>
            <w:r w:rsidRPr="00423D5F">
              <w:t>e</w:t>
            </w:r>
            <w:r w:rsidRPr="00423D5F">
              <w:t>passt</w:t>
            </w:r>
          </w:p>
        </w:tc>
        <w:tc>
          <w:tcPr>
            <w:tcW w:w="2149" w:type="dxa"/>
          </w:tcPr>
          <w:p w14:paraId="22F42CA1" w14:textId="77777777" w:rsidR="00BB793B" w:rsidRPr="00423D5F" w:rsidRDefault="00DA7611" w:rsidP="00C0772F">
            <w:r w:rsidRPr="00423D5F">
              <w:t>Wie erwartet</w:t>
            </w:r>
          </w:p>
        </w:tc>
        <w:tc>
          <w:tcPr>
            <w:tcW w:w="1897" w:type="dxa"/>
          </w:tcPr>
          <w:p w14:paraId="0C60E001" w14:textId="77777777" w:rsidR="00BB793B" w:rsidRPr="00423D5F" w:rsidRDefault="00390DF1" w:rsidP="00C0772F">
            <w:r w:rsidRPr="00423D5F">
              <w:t xml:space="preserve">In </w:t>
            </w:r>
            <w:r w:rsidR="00DA7611" w:rsidRPr="00423D5F">
              <w:t>Bedienungsanleitung erwähnen.</w:t>
            </w:r>
          </w:p>
        </w:tc>
      </w:tr>
    </w:tbl>
    <w:p w14:paraId="3286B569" w14:textId="77777777" w:rsidR="00BB793B" w:rsidRPr="00423D5F" w:rsidRDefault="00BB793B" w:rsidP="00C0772F"/>
    <w:p w14:paraId="74EA4EE3" w14:textId="2F83FF9F" w:rsidR="00BC55B6" w:rsidRPr="00423D5F" w:rsidRDefault="00574327" w:rsidP="00C0772F">
      <w:pPr>
        <w:rPr>
          <w:rFonts w:eastAsiaTheme="majorEastAsia" w:cstheme="majorBidi"/>
          <w:b/>
          <w:color w:val="595959" w:themeColor="text1" w:themeTint="A6"/>
        </w:rPr>
      </w:pPr>
      <w:r w:rsidRPr="00423D5F">
        <w:t>Tabellenreferenz</w:t>
      </w:r>
      <w:r w:rsidR="00BC55B6" w:rsidRPr="00423D5F">
        <w:br w:type="page"/>
      </w:r>
    </w:p>
    <w:p w14:paraId="5BE1612F" w14:textId="77777777" w:rsidR="00EC5CB1" w:rsidRPr="00423D5F" w:rsidRDefault="00EC5CB1" w:rsidP="00C0772F">
      <w:pPr>
        <w:pStyle w:val="Heading2"/>
      </w:pPr>
      <w:bookmarkStart w:id="205" w:name="_Toc374995818"/>
      <w:bookmarkStart w:id="206" w:name="_Toc375047334"/>
      <w:bookmarkStart w:id="207" w:name="_Toc375142665"/>
      <w:r w:rsidRPr="00423D5F">
        <w:lastRenderedPageBreak/>
        <w:t>Resultate</w:t>
      </w:r>
      <w:bookmarkEnd w:id="205"/>
      <w:bookmarkEnd w:id="206"/>
      <w:bookmarkEnd w:id="207"/>
    </w:p>
    <w:p w14:paraId="705A38B0" w14:textId="113864EE" w:rsidR="00725359" w:rsidRPr="00423D5F" w:rsidRDefault="00725359" w:rsidP="00C0772F">
      <w:pPr>
        <w:pStyle w:val="NoSpacing"/>
      </w:pPr>
      <w:r w:rsidRPr="00423D5F">
        <w:t xml:space="preserve">Das Resultat der Arbeit stellt </w:t>
      </w:r>
      <w:r w:rsidR="003C0B7A" w:rsidRPr="00423D5F">
        <w:t>den</w:t>
      </w:r>
      <w:r w:rsidRPr="00423D5F">
        <w:t xml:space="preserve"> </w:t>
      </w:r>
      <w:r w:rsidR="003C0B7A" w:rsidRPr="00423D5F">
        <w:t>funktionsfähigen</w:t>
      </w:r>
      <w:r w:rsidRPr="00423D5F">
        <w:t xml:space="preserve"> Prototyp einer Anwendung für barrierefreies Fussgängerrouting und Standortausgabe </w:t>
      </w:r>
      <w:r w:rsidR="00CD6D61" w:rsidRPr="00423D5F">
        <w:t>dar</w:t>
      </w:r>
      <w:r w:rsidRPr="00423D5F">
        <w:t>.</w:t>
      </w:r>
    </w:p>
    <w:p w14:paraId="503DB85D" w14:textId="77777777" w:rsidR="00725359" w:rsidRPr="00423D5F" w:rsidRDefault="00725359" w:rsidP="00C0772F">
      <w:pPr>
        <w:pStyle w:val="Heading3"/>
        <w:rPr>
          <w:color w:val="595959" w:themeColor="text1" w:themeTint="A6"/>
        </w:rPr>
      </w:pPr>
      <w:bookmarkStart w:id="208" w:name="_Toc374995819"/>
      <w:bookmarkStart w:id="209" w:name="_Toc375047335"/>
      <w:bookmarkStart w:id="210" w:name="_Toc375142666"/>
      <w:r w:rsidRPr="00423D5F">
        <w:t>Funktionsumfang</w:t>
      </w:r>
      <w:bookmarkEnd w:id="208"/>
      <w:bookmarkEnd w:id="209"/>
      <w:bookmarkEnd w:id="210"/>
    </w:p>
    <w:p w14:paraId="6AD6AE82" w14:textId="77777777" w:rsidR="00725359" w:rsidRPr="00423D5F" w:rsidRDefault="00725359" w:rsidP="00C0772F">
      <w:r w:rsidRPr="00423D5F">
        <w:t>Der entwickelte Prototyp verfügt über</w:t>
      </w:r>
      <w:r w:rsidR="005E1D98" w:rsidRPr="00423D5F">
        <w:t xml:space="preserve"> die im Folgenden erklärten Funktionalitäten.</w:t>
      </w:r>
    </w:p>
    <w:p w14:paraId="48F1B28D" w14:textId="77777777" w:rsidR="00725359" w:rsidRPr="00423D5F" w:rsidRDefault="005E1D98" w:rsidP="00C0772F">
      <w:pPr>
        <w:pStyle w:val="Heading4"/>
      </w:pPr>
      <w:r w:rsidRPr="00423D5F">
        <w:t>Standortausgabe</w:t>
      </w:r>
    </w:p>
    <w:p w14:paraId="7B5BB8D7" w14:textId="77777777" w:rsidR="0013481F" w:rsidRPr="00423D5F" w:rsidRDefault="00725359" w:rsidP="00C0772F">
      <w:pPr>
        <w:rPr>
          <w:color w:val="595959" w:themeColor="text1" w:themeTint="A6"/>
        </w:rPr>
      </w:pPr>
      <w:r w:rsidRPr="00423D5F">
        <w:t>Ausgabe des via GPS lokalisierten St</w:t>
      </w:r>
      <w:r w:rsidR="0013481F" w:rsidRPr="00423D5F">
        <w:t>andorts</w:t>
      </w:r>
      <w:r w:rsidR="0026142A" w:rsidRPr="00423D5F">
        <w:t>:</w:t>
      </w:r>
    </w:p>
    <w:p w14:paraId="08CF0659" w14:textId="7D18695F" w:rsidR="00CD6D61" w:rsidRPr="00423D5F" w:rsidRDefault="00C4153D" w:rsidP="00C0772F">
      <w:pPr>
        <w:pStyle w:val="ListParagraph"/>
      </w:pPr>
      <w:r w:rsidRPr="00423D5F">
        <w:t>Dazu wurde der Sensor</w:t>
      </w:r>
      <w:r w:rsidR="00CD6D61" w:rsidRPr="00423D5F">
        <w:t xml:space="preserve"> verwendet,</w:t>
      </w:r>
      <w:r w:rsidRPr="00423D5F">
        <w:t xml:space="preserve"> welcher in jedem Gerät zur Verfügung steht und mit dem </w:t>
      </w:r>
      <w:r w:rsidR="0026142A" w:rsidRPr="00423D5F">
        <w:t xml:space="preserve">folgenden </w:t>
      </w:r>
      <w:r w:rsidRPr="00423D5F">
        <w:t>Befehl</w:t>
      </w:r>
      <w:r w:rsidR="0026142A" w:rsidRPr="00423D5F">
        <w:t xml:space="preserve"> aus dem Browser angesteuert werden kann</w:t>
      </w:r>
      <w:r w:rsidRPr="00423D5F">
        <w:t>:</w:t>
      </w:r>
      <w:r w:rsidR="00AE41C6" w:rsidRPr="00423D5F">
        <w:br/>
      </w:r>
    </w:p>
    <w:p w14:paraId="093329BA" w14:textId="77777777" w:rsidR="00C4153D" w:rsidRPr="00423D5F" w:rsidRDefault="00C4153D" w:rsidP="00C0772F">
      <w:proofErr w:type="spellStart"/>
      <w:r w:rsidRPr="00423D5F">
        <w:rPr>
          <w:rStyle w:val="nx"/>
          <w:color w:val="333333"/>
          <w:sz w:val="18"/>
          <w:shd w:val="clear" w:color="auto" w:fill="FFFFFF"/>
        </w:rPr>
        <w:t>navigator</w:t>
      </w:r>
      <w:r w:rsidRPr="00423D5F">
        <w:rPr>
          <w:rStyle w:val="p"/>
          <w:color w:val="333333"/>
          <w:sz w:val="18"/>
          <w:shd w:val="clear" w:color="auto" w:fill="FFFFFF"/>
        </w:rPr>
        <w:t>.</w:t>
      </w:r>
      <w:r w:rsidRPr="00423D5F">
        <w:rPr>
          <w:rStyle w:val="nx"/>
          <w:color w:val="333333"/>
          <w:sz w:val="18"/>
          <w:shd w:val="clear" w:color="auto" w:fill="FFFFFF"/>
        </w:rPr>
        <w:t>geolocation</w:t>
      </w:r>
      <w:r w:rsidRPr="00423D5F">
        <w:rPr>
          <w:rStyle w:val="p"/>
          <w:color w:val="333333"/>
          <w:sz w:val="18"/>
          <w:shd w:val="clear" w:color="auto" w:fill="FFFFFF"/>
        </w:rPr>
        <w:t>.</w:t>
      </w:r>
      <w:r w:rsidRPr="00423D5F">
        <w:rPr>
          <w:rStyle w:val="nx"/>
          <w:color w:val="333333"/>
          <w:sz w:val="18"/>
          <w:shd w:val="clear" w:color="auto" w:fill="FFFFFF"/>
        </w:rPr>
        <w:t>getCurrentPosition</w:t>
      </w:r>
      <w:proofErr w:type="spellEnd"/>
      <w:r w:rsidRPr="00423D5F">
        <w:rPr>
          <w:rStyle w:val="p"/>
          <w:color w:val="333333"/>
          <w:sz w:val="18"/>
          <w:shd w:val="clear" w:color="auto" w:fill="FFFFFF"/>
        </w:rPr>
        <w:t>(</w:t>
      </w:r>
      <w:proofErr w:type="spellStart"/>
      <w:r w:rsidRPr="00423D5F">
        <w:rPr>
          <w:rStyle w:val="nx"/>
          <w:color w:val="333333"/>
          <w:sz w:val="18"/>
          <w:shd w:val="clear" w:color="auto" w:fill="FFFFFF"/>
        </w:rPr>
        <w:t>success</w:t>
      </w:r>
      <w:proofErr w:type="spellEnd"/>
      <w:r w:rsidRPr="00423D5F">
        <w:rPr>
          <w:rStyle w:val="p"/>
          <w:color w:val="333333"/>
          <w:sz w:val="18"/>
          <w:shd w:val="clear" w:color="auto" w:fill="FFFFFF"/>
        </w:rPr>
        <w:t>,</w:t>
      </w:r>
      <w:r w:rsidRPr="00423D5F">
        <w:rPr>
          <w:shd w:val="clear" w:color="auto" w:fill="FFFFFF"/>
        </w:rPr>
        <w:t xml:space="preserve"> </w:t>
      </w:r>
      <w:proofErr w:type="spellStart"/>
      <w:r w:rsidRPr="00423D5F">
        <w:rPr>
          <w:rStyle w:val="nx"/>
          <w:color w:val="333333"/>
          <w:sz w:val="18"/>
          <w:shd w:val="clear" w:color="auto" w:fill="FFFFFF"/>
        </w:rPr>
        <w:t>error</w:t>
      </w:r>
      <w:proofErr w:type="spellEnd"/>
      <w:r w:rsidRPr="00423D5F">
        <w:rPr>
          <w:rStyle w:val="p"/>
          <w:color w:val="333333"/>
          <w:sz w:val="18"/>
          <w:shd w:val="clear" w:color="auto" w:fill="FFFFFF"/>
        </w:rPr>
        <w:t>,</w:t>
      </w:r>
      <w:r w:rsidRPr="00423D5F">
        <w:rPr>
          <w:shd w:val="clear" w:color="auto" w:fill="FFFFFF"/>
        </w:rPr>
        <w:t xml:space="preserve"> </w:t>
      </w:r>
      <w:proofErr w:type="spellStart"/>
      <w:r w:rsidRPr="00423D5F">
        <w:rPr>
          <w:rStyle w:val="nx"/>
          <w:color w:val="333333"/>
          <w:sz w:val="18"/>
          <w:shd w:val="clear" w:color="auto" w:fill="FFFFFF"/>
        </w:rPr>
        <w:t>options</w:t>
      </w:r>
      <w:proofErr w:type="spellEnd"/>
      <w:r w:rsidRPr="00423D5F">
        <w:rPr>
          <w:rStyle w:val="p"/>
          <w:color w:val="333333"/>
          <w:sz w:val="18"/>
          <w:shd w:val="clear" w:color="auto" w:fill="FFFFFF"/>
        </w:rPr>
        <w:t>)</w:t>
      </w:r>
      <w:r w:rsidR="0026142A" w:rsidRPr="00423D5F">
        <w:rPr>
          <w:rStyle w:val="p"/>
          <w:color w:val="333333"/>
          <w:sz w:val="18"/>
          <w:shd w:val="clear" w:color="auto" w:fill="FFFFFF"/>
        </w:rPr>
        <w:t>;</w:t>
      </w:r>
    </w:p>
    <w:p w14:paraId="0AD46A30" w14:textId="77777777" w:rsidR="00C4153D" w:rsidRPr="00423D5F" w:rsidRDefault="00C4153D" w:rsidP="00C0772F">
      <w:pPr>
        <w:pStyle w:val="ListParagraph"/>
      </w:pPr>
    </w:p>
    <w:p w14:paraId="11FA6DF6" w14:textId="77777777" w:rsidR="0013481F" w:rsidRPr="00423D5F" w:rsidRDefault="0013481F" w:rsidP="00C0772F">
      <w:r w:rsidRPr="00423D5F">
        <w:t>Manuelle Angabe des Standorts</w:t>
      </w:r>
      <w:r w:rsidR="0026142A" w:rsidRPr="00423D5F">
        <w:t>:</w:t>
      </w:r>
    </w:p>
    <w:p w14:paraId="4F592486" w14:textId="790D0944" w:rsidR="0026142A" w:rsidRPr="00423D5F" w:rsidRDefault="00CD6D61" w:rsidP="00C0772F">
      <w:pPr>
        <w:rPr>
          <w:color w:val="595959" w:themeColor="text1" w:themeTint="A6"/>
        </w:rPr>
      </w:pPr>
      <w:r w:rsidRPr="00423D5F">
        <w:t>D</w:t>
      </w:r>
      <w:r w:rsidR="0026142A" w:rsidRPr="00423D5F">
        <w:t xml:space="preserve">ie Suchbegriffe </w:t>
      </w:r>
      <w:r w:rsidRPr="00423D5F">
        <w:t xml:space="preserve">werden </w:t>
      </w:r>
      <w:r w:rsidR="0026142A" w:rsidRPr="00423D5F">
        <w:t xml:space="preserve">dem Dienst Nominatim übergeben und die Suchresultate als Auswahlliste zur Verfügung gestellt. </w:t>
      </w:r>
      <w:r w:rsidR="00997A58" w:rsidRPr="00423D5F">
        <w:t xml:space="preserve">Siehe Abbildung </w:t>
      </w:r>
      <w:r w:rsidR="00997A58" w:rsidRPr="00423D5F">
        <w:rPr>
          <w:b/>
          <w:color w:val="FF0000"/>
        </w:rPr>
        <w:t xml:space="preserve">NOCH </w:t>
      </w:r>
      <w:proofErr w:type="spellStart"/>
      <w:r w:rsidR="00997A58" w:rsidRPr="00423D5F">
        <w:rPr>
          <w:b/>
          <w:color w:val="FF0000"/>
        </w:rPr>
        <w:t>EINFèGEN</w:t>
      </w:r>
      <w:proofErr w:type="spellEnd"/>
    </w:p>
    <w:p w14:paraId="29DAFE53" w14:textId="77777777" w:rsidR="0026142A" w:rsidRPr="00423D5F" w:rsidRDefault="0026142A" w:rsidP="00C0772F"/>
    <w:p w14:paraId="515B813B" w14:textId="77777777" w:rsidR="0013481F" w:rsidRPr="00423D5F" w:rsidRDefault="0013481F" w:rsidP="00C0772F">
      <w:r w:rsidRPr="00423D5F">
        <w:t>Selektierung von gewünschten Orientierungspunkten und POIs welche ausgegeben werden sollen</w:t>
      </w:r>
      <w:r w:rsidR="0026142A" w:rsidRPr="00423D5F">
        <w:t>:</w:t>
      </w:r>
    </w:p>
    <w:p w14:paraId="3E798E6C" w14:textId="1BE82094" w:rsidR="0026142A" w:rsidRPr="00423D5F" w:rsidRDefault="0026142A" w:rsidP="00C0772F">
      <w:r w:rsidRPr="00423D5F">
        <w:t>Die Angewählten Check</w:t>
      </w:r>
      <w:r w:rsidR="00633DB4" w:rsidRPr="00423D5F">
        <w:t xml:space="preserve">boxen werden im </w:t>
      </w:r>
      <w:proofErr w:type="spellStart"/>
      <w:r w:rsidR="00633DB4" w:rsidRPr="00423D5F">
        <w:t>Localstorage</w:t>
      </w:r>
      <w:proofErr w:type="spellEnd"/>
      <w:r w:rsidR="00633DB4" w:rsidRPr="00423D5F">
        <w:t xml:space="preserve"> des</w:t>
      </w:r>
      <w:r w:rsidRPr="00423D5F">
        <w:t xml:space="preserve"> Browsers vermerkt, so dass sie beim nächsten Besuch der Seite ebenfalls wieder selektiert sind. (</w:t>
      </w:r>
      <w:r w:rsidR="00A325D0" w:rsidRPr="00423D5F">
        <w:t xml:space="preserve">siehe Abb. </w:t>
      </w:r>
      <w:r w:rsidR="00243D02" w:rsidRPr="00423D5F">
        <w:t>42</w:t>
      </w:r>
      <w:r w:rsidRPr="00423D5F">
        <w:t xml:space="preserve"> links)</w:t>
      </w:r>
    </w:p>
    <w:p w14:paraId="5859A4D7" w14:textId="77777777" w:rsidR="0026142A" w:rsidRPr="00423D5F" w:rsidRDefault="0026142A" w:rsidP="00C0772F"/>
    <w:p w14:paraId="0215C39F" w14:textId="77777777" w:rsidR="0026142A" w:rsidRPr="00423D5F" w:rsidRDefault="0026142A" w:rsidP="00C0772F">
      <w:r w:rsidRPr="00423D5F">
        <w:t>Ausgabe der selektierten Orientierungspunkte in der Strasse:</w:t>
      </w:r>
    </w:p>
    <w:p w14:paraId="17FE5360" w14:textId="648D9B42" w:rsidR="0026142A" w:rsidRPr="00423D5F" w:rsidRDefault="0026142A" w:rsidP="00C0772F">
      <w:r w:rsidRPr="00423D5F">
        <w:t>In der angegebenen Strasse</w:t>
      </w:r>
      <w:r w:rsidR="00633DB4" w:rsidRPr="00423D5F">
        <w:t xml:space="preserve"> wird</w:t>
      </w:r>
      <w:r w:rsidRPr="00423D5F">
        <w:t xml:space="preserve"> nach allen Orientierungspunkten g</w:t>
      </w:r>
      <w:r w:rsidRPr="00423D5F">
        <w:t>e</w:t>
      </w:r>
      <w:r w:rsidRPr="00423D5F">
        <w:t>sucht. Diese werden dann anhand der geografischen Koordinaten und dem gemessenen Kompasswert des Smartphones in „Vor Ihnen“ und „Hinter Ihnen“ unterteilt. Der Abstand berechnet sich ebenfalls aus den Koordinaten der Orientierungspunkte und des aktuellen Standorts. Wurde der Standort manuell eingegeben, so geht die Anwendung vom ersten Node der Strasse aus. (</w:t>
      </w:r>
      <w:r w:rsidR="00997A58" w:rsidRPr="00423D5F">
        <w:t>Siehe Abb. 43</w:t>
      </w:r>
      <w:r w:rsidRPr="00423D5F">
        <w:t xml:space="preserve"> </w:t>
      </w:r>
      <w:r w:rsidR="00673635" w:rsidRPr="00423D5F">
        <w:t>Mitte</w:t>
      </w:r>
      <w:r w:rsidRPr="00423D5F">
        <w:t>)</w:t>
      </w:r>
    </w:p>
    <w:p w14:paraId="12D14E97" w14:textId="77777777" w:rsidR="0026142A" w:rsidRPr="00423D5F" w:rsidRDefault="0026142A" w:rsidP="00C0772F"/>
    <w:p w14:paraId="02C0B0A1" w14:textId="77777777" w:rsidR="0026142A" w:rsidRPr="00423D5F" w:rsidRDefault="0026142A" w:rsidP="00C0772F">
      <w:r w:rsidRPr="00423D5F">
        <w:t>Ausgabe der selektierten POIs in der Umgebung:</w:t>
      </w:r>
    </w:p>
    <w:p w14:paraId="3544C5B0" w14:textId="353ADEEF" w:rsidR="0026142A" w:rsidRPr="00423D5F" w:rsidRDefault="0026142A" w:rsidP="00C0772F">
      <w:pPr>
        <w:rPr>
          <w:color w:val="595959" w:themeColor="text1" w:themeTint="A6"/>
        </w:rPr>
      </w:pPr>
      <w:r w:rsidRPr="00423D5F">
        <w:t>Im unter Optionen eingestellten Umkreis wird nach Objekten in OpenStreetMap gesucht, welche die passenden Tags aufweisen. Der A</w:t>
      </w:r>
      <w:r w:rsidRPr="00423D5F">
        <w:t>b</w:t>
      </w:r>
      <w:r w:rsidRPr="00423D5F">
        <w:t>stand und die Richtung werden ebenfalls mittels Kompass und geografischen Koordinaten berechnet. (</w:t>
      </w:r>
      <w:r w:rsidR="00243D02" w:rsidRPr="00423D5F">
        <w:t>Siehe Abb. 4</w:t>
      </w:r>
      <w:r w:rsidR="00997A58" w:rsidRPr="00423D5F">
        <w:t>3</w:t>
      </w:r>
      <w:r w:rsidRPr="00423D5F">
        <w:t xml:space="preserve"> rechts)</w:t>
      </w:r>
    </w:p>
    <w:p w14:paraId="2A60C96F" w14:textId="77777777" w:rsidR="00C4153D" w:rsidRPr="00423D5F" w:rsidRDefault="00A325D0" w:rsidP="00C0772F">
      <w:pPr>
        <w:rPr>
          <w:noProof/>
          <w:lang w:eastAsia="de-CH"/>
        </w:rPr>
      </w:pPr>
      <w:r w:rsidRPr="00423D5F">
        <w:rPr>
          <w:rFonts w:cs="Times New Roman"/>
          <w:noProof/>
          <w:color w:val="000000"/>
          <w:sz w:val="0"/>
          <w:szCs w:val="0"/>
          <w:u w:color="000000"/>
          <w:lang w:eastAsia="de-CH"/>
        </w:rPr>
        <w:lastRenderedPageBreak/>
        <mc:AlternateContent>
          <mc:Choice Requires="wpg">
            <w:drawing>
              <wp:inline distT="0" distB="0" distL="0" distR="0" wp14:anchorId="50F754C0" wp14:editId="3B7B1DE5">
                <wp:extent cx="4399472" cy="2242868"/>
                <wp:effectExtent l="0" t="0" r="1270" b="5080"/>
                <wp:docPr id="431" name="Group 431"/>
                <wp:cNvGraphicFramePr/>
                <a:graphic xmlns:a="http://schemas.openxmlformats.org/drawingml/2006/main">
                  <a:graphicData uri="http://schemas.microsoft.com/office/word/2010/wordprocessingGroup">
                    <wpg:wgp>
                      <wpg:cNvGrpSpPr/>
                      <wpg:grpSpPr>
                        <a:xfrm>
                          <a:off x="0" y="0"/>
                          <a:ext cx="4399472" cy="2242868"/>
                          <a:chOff x="0" y="0"/>
                          <a:chExt cx="4399472" cy="2242868"/>
                        </a:xfrm>
                      </wpg:grpSpPr>
                      <pic:pic xmlns:pic="http://schemas.openxmlformats.org/drawingml/2006/picture">
                        <pic:nvPicPr>
                          <pic:cNvPr id="428" name="Picture 428"/>
                          <pic:cNvPicPr>
                            <a:picLocks noChangeAspect="1"/>
                          </pic:cNvPicPr>
                        </pic:nvPicPr>
                        <pic:blipFill rotWithShape="1">
                          <a:blip r:embed="rId100" cstate="print">
                            <a:extLst>
                              <a:ext uri="{28A0092B-C50C-407E-A947-70E740481C1C}">
                                <a14:useLocalDpi xmlns:a14="http://schemas.microsoft.com/office/drawing/2010/main" val="0"/>
                              </a:ext>
                            </a:extLst>
                          </a:blip>
                          <a:srcRect l="1956" t="11247" r="6594" b="30164"/>
                          <a:stretch/>
                        </pic:blipFill>
                        <pic:spPr bwMode="auto">
                          <a:xfrm>
                            <a:off x="1466490" y="8627"/>
                            <a:ext cx="1457865" cy="223424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7" name="Picture 427"/>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8627"/>
                            <a:ext cx="1457864" cy="2234241"/>
                          </a:xfrm>
                          <a:prstGeom prst="rect">
                            <a:avLst/>
                          </a:prstGeom>
                        </pic:spPr>
                      </pic:pic>
                      <pic:pic xmlns:pic="http://schemas.openxmlformats.org/drawingml/2006/picture">
                        <pic:nvPicPr>
                          <pic:cNvPr id="430" name="Picture 430"/>
                          <pic:cNvPicPr>
                            <a:picLocks noChangeAspect="1"/>
                          </pic:cNvPicPr>
                        </pic:nvPicPr>
                        <pic:blipFill rotWithShape="1">
                          <a:blip r:embed="rId102" cstate="print">
                            <a:extLst>
                              <a:ext uri="{28A0092B-C50C-407E-A947-70E740481C1C}">
                                <a14:useLocalDpi xmlns:a14="http://schemas.microsoft.com/office/drawing/2010/main" val="0"/>
                              </a:ext>
                            </a:extLst>
                          </a:blip>
                          <a:srcRect l="1467" t="11043" r="6105" b="30164"/>
                          <a:stretch/>
                        </pic:blipFill>
                        <pic:spPr bwMode="auto">
                          <a:xfrm>
                            <a:off x="2924355" y="0"/>
                            <a:ext cx="1475117" cy="2242868"/>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id="Group 431" o:spid="_x0000_s1026" style="width:346.4pt;height:176.6pt;mso-position-horizontal-relative:char;mso-position-vertical-relative:line" coordsize="43994,22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">
                <v:shape id="Picture 428" o:spid="_x0000_s1027" type="#_x0000_t75" style="position:absolute;left:14664;top:86;width:14579;height:22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JWZrEAAAA3AAAAA8AAABkcnMvZG93bnJldi54bWxET89rwjAUvg/8H8ITvIyZtg4ZnVFEELwM&#10;sQ623d6at6aseSlJ1M6/3hyEHT++34vVYDtxJh9axwryaQaCuHa65UbB+3H79AIiRGSNnWNS8EcB&#10;VsvRwwJL7S58oHMVG5FCOJSowMTYl1KG2pDFMHU9ceJ+nLcYE/SN1B4vKdx2ssiyubTYcmow2NPG&#10;UP1bnayCa74tvmeV+drnp4/Hvpp3n28+V2oyHtavICIN8V98d++0gucirU1n0hGQy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kJWZrEAAAA3AAAAA8AAAAAAAAAAAAAAAAA&#10;nwIAAGRycy9kb3ducmV2LnhtbFBLBQYAAAAABAAEAPcAAACQAwAAAAA=&#10;">
                  <v:imagedata r:id="rId103" o:title="" croptop="7371f" cropbottom="19768f" cropleft="1282f" cropright="4321f"/>
                  <v:path arrowok="t"/>
                </v:shape>
                <v:shape id="Picture 427" o:spid="_x0000_s1028" type="#_x0000_t75" style="position:absolute;top:86;width:14578;height:22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RvjjGAAAA3AAAAA8AAABkcnMvZG93bnJldi54bWxEj0Frg0AUhO+B/oflFXIJda2EpthsQggI&#10;KZRA1UOPD/dFJe5bcbfR+uu7gUKPw8x8w2z3k+nEjQbXWlbwHMUgiCurW64VlEX29ArCeWSNnWVS&#10;8EMO9ruHxRZTbUf+pFvuaxEg7FJU0Hjfp1K6qiGDLrI9cfAudjDogxxqqQccA9x0MonjF2mw5bDQ&#10;YE/Hhqpr/m0U6MzoqvwoVsncnw/rrznH7P2o1PJxOryB8DT5//Bf+6QVrJMN3M+EIyB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5G+OMYAAADcAAAADwAAAAAAAAAAAAAA&#10;AACfAgAAZHJzL2Rvd25yZXYueG1sUEsFBgAAAAAEAAQA9wAAAJIDAAAAAA==&#10;">
                  <v:imagedata r:id="rId104" o:title=""/>
                  <v:path arrowok="t"/>
                </v:shape>
                <v:shape id="Picture 430" o:spid="_x0000_s1029" type="#_x0000_t75" style="position:absolute;left:29243;width:14751;height:22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4FpLBAAAA3AAAAA8AAABkcnMvZG93bnJldi54bWxET02LwjAQvQv7H8Is7E3TrbpINcoqCAt6&#10;UFc8j83YFptJSWKt/94cBI+P9z1bdKYWLTlfWVbwPUhAEOdWV1woOP6v+xMQPiBrrC2Tggd5WMw/&#10;ejPMtL3zntpDKEQMYZ+hgjKEJpPS5yUZ9APbEEfuYp3BEKErpHZ4j+GmlmmS/EiDFceGEhtalZRf&#10;DzejYDvZ6JDuluvjuRsvt6vrqXVFqtTXZ/c7BRGoC2/xy/2nFYyGcX48E4+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n4FpLBAAAA3AAAAA8AAAAAAAAAAAAAAAAAnwIA&#10;AGRycy9kb3ducmV2LnhtbFBLBQYAAAAABAAEAPcAAACNAwAAAAA=&#10;">
                  <v:imagedata r:id="rId105" o:title="" croptop="7237f" cropbottom="19768f" cropleft="961f" cropright="4001f"/>
                  <v:path arrowok="t"/>
                </v:shape>
                <w10:anchorlock/>
              </v:group>
            </w:pict>
          </mc:Fallback>
        </mc:AlternateContent>
      </w:r>
      <w:r w:rsidR="0026142A" w:rsidRPr="00423D5F">
        <w:rPr>
          <w:rFonts w:cs="Times New Roman"/>
          <w:snapToGrid w:val="0"/>
          <w:color w:val="000000"/>
          <w:w w:val="0"/>
          <w:sz w:val="0"/>
          <w:szCs w:val="0"/>
          <w:u w:color="000000"/>
          <w:bdr w:val="none" w:sz="0" w:space="0" w:color="000000"/>
          <w:shd w:val="clear" w:color="000000" w:fill="000000"/>
          <w:lang w:bidi="x-none"/>
        </w:rPr>
        <w:t xml:space="preserve"> </w:t>
      </w:r>
      <w:r w:rsidR="005E1D98" w:rsidRPr="00423D5F">
        <w:rPr>
          <w:noProof/>
          <w:lang w:eastAsia="de-CH"/>
        </w:rPr>
        <w:t xml:space="preserve">  </w:t>
      </w:r>
    </w:p>
    <w:p w14:paraId="5E1C5F4B" w14:textId="438EAE1F" w:rsidR="00A325D0" w:rsidRPr="00885596" w:rsidRDefault="00A325D0" w:rsidP="00885596">
      <w:pPr>
        <w:pStyle w:val="Caption"/>
        <w:rPr>
          <w:rFonts w:eastAsiaTheme="majorEastAsia"/>
        </w:rPr>
      </w:pPr>
      <w:r w:rsidRPr="00885596">
        <mc:AlternateContent>
          <mc:Choice Requires="wps">
            <w:drawing>
              <wp:anchor distT="0" distB="0" distL="114300" distR="114300" simplePos="0" relativeHeight="251669504" behindDoc="0" locked="0" layoutInCell="1" allowOverlap="1" wp14:anchorId="7D36B35A" wp14:editId="368B89BE">
                <wp:simplePos x="0" y="0"/>
                <wp:positionH relativeFrom="column">
                  <wp:posOffset>-12700</wp:posOffset>
                </wp:positionH>
                <wp:positionV relativeFrom="paragraph">
                  <wp:posOffset>45720</wp:posOffset>
                </wp:positionV>
                <wp:extent cx="4399280" cy="635"/>
                <wp:effectExtent l="0" t="0" r="1270" b="0"/>
                <wp:wrapTight wrapText="bothSides">
                  <wp:wrapPolygon edited="0">
                    <wp:start x="0" y="0"/>
                    <wp:lineTo x="0" y="17673"/>
                    <wp:lineTo x="21513" y="17673"/>
                    <wp:lineTo x="21513" y="0"/>
                    <wp:lineTo x="0" y="0"/>
                  </wp:wrapPolygon>
                </wp:wrapTight>
                <wp:docPr id="432" name="Text Box 432"/>
                <wp:cNvGraphicFramePr/>
                <a:graphic xmlns:a="http://schemas.openxmlformats.org/drawingml/2006/main">
                  <a:graphicData uri="http://schemas.microsoft.com/office/word/2010/wordprocessingShape">
                    <wps:wsp>
                      <wps:cNvSpPr txBox="1"/>
                      <wps:spPr>
                        <a:xfrm>
                          <a:off x="0" y="0"/>
                          <a:ext cx="4399280" cy="635"/>
                        </a:xfrm>
                        <a:prstGeom prst="rect">
                          <a:avLst/>
                        </a:prstGeom>
                        <a:solidFill>
                          <a:prstClr val="white"/>
                        </a:solidFill>
                        <a:ln>
                          <a:noFill/>
                        </a:ln>
                        <a:effectLst/>
                      </wps:spPr>
                      <wps:txbx>
                        <w:txbxContent>
                          <w:p w14:paraId="5585F440" w14:textId="77777777" w:rsidR="004219EC" w:rsidRPr="00B140B0" w:rsidRDefault="004219EC" w:rsidP="00885596">
                            <w:pPr>
                              <w:pStyle w:val="Caption"/>
                              <w:rPr>
                                <w:rFonts w:ascii="Times New Roman" w:hAnsi="Times New Roman" w:cs="Times New Roman"/>
                                <w:noProof/>
                                <w:color w:val="000000"/>
                                <w:sz w:val="0"/>
                                <w:szCs w:val="0"/>
                                <w:u w:color="000000"/>
                              </w:rPr>
                            </w:pPr>
                            <w:bookmarkStart w:id="211" w:name="_Toc375131344"/>
                            <w:bookmarkStart w:id="212" w:name="_Toc375132762"/>
                            <w:r>
                              <w:t xml:space="preserve">Abbildung </w:t>
                            </w:r>
                            <w:fldSimple w:instr=" SEQ Abbildung \* ARABIC ">
                              <w:r>
                                <w:rPr>
                                  <w:noProof/>
                                </w:rPr>
                                <w:t>42</w:t>
                              </w:r>
                            </w:fldSimple>
                            <w:r>
                              <w:t xml:space="preserve"> - Screenshots Standortausgabe GUI</w:t>
                            </w:r>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32" o:spid="_x0000_s1246" type="#_x0000_t202" style="position:absolute;left:0;text-align:left;margin-left:-1pt;margin-top:3.6pt;width:346.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" stroked="f">
                <v:textbox style="mso-fit-shape-to-text:t" inset="0,0,0,0">
                  <w:txbxContent>
                    <w:p w14:paraId="5585F440" w14:textId="77777777" w:rsidR="004219EC" w:rsidRPr="00B140B0" w:rsidRDefault="004219EC" w:rsidP="00885596">
                      <w:pPr>
                        <w:pStyle w:val="Caption"/>
                        <w:rPr>
                          <w:rFonts w:ascii="Times New Roman" w:hAnsi="Times New Roman" w:cs="Times New Roman"/>
                          <w:noProof/>
                          <w:color w:val="000000"/>
                          <w:sz w:val="0"/>
                          <w:szCs w:val="0"/>
                          <w:u w:color="000000"/>
                        </w:rPr>
                      </w:pPr>
                      <w:bookmarkStart w:id="213" w:name="_Toc375131344"/>
                      <w:bookmarkStart w:id="214" w:name="_Toc375132762"/>
                      <w:r>
                        <w:t xml:space="preserve">Abbildung </w:t>
                      </w:r>
                      <w:fldSimple w:instr=" SEQ Abbildung \* ARABIC ">
                        <w:r>
                          <w:rPr>
                            <w:noProof/>
                          </w:rPr>
                          <w:t>42</w:t>
                        </w:r>
                      </w:fldSimple>
                      <w:r>
                        <w:t xml:space="preserve"> - Screenshots Standortausgabe GUI</w:t>
                      </w:r>
                      <w:bookmarkEnd w:id="213"/>
                      <w:bookmarkEnd w:id="214"/>
                    </w:p>
                  </w:txbxContent>
                </v:textbox>
                <w10:wrap type="tight"/>
              </v:shape>
            </w:pict>
          </mc:Fallback>
        </mc:AlternateContent>
      </w:r>
      <w:r w:rsidRPr="00885596">
        <w:br w:type="page"/>
      </w:r>
    </w:p>
    <w:p w14:paraId="0180B464" w14:textId="77777777" w:rsidR="005E1D98" w:rsidRPr="00423D5F" w:rsidRDefault="005E1D98" w:rsidP="00C0772F">
      <w:pPr>
        <w:pStyle w:val="Heading4"/>
      </w:pPr>
      <w:r w:rsidRPr="00423D5F">
        <w:lastRenderedPageBreak/>
        <w:t>Fussgängerrouting</w:t>
      </w:r>
    </w:p>
    <w:p w14:paraId="41950245" w14:textId="77777777" w:rsidR="00673635" w:rsidRPr="00423D5F" w:rsidRDefault="00673635" w:rsidP="00C0772F">
      <w:pPr>
        <w:pStyle w:val="Heading5"/>
      </w:pPr>
      <w:r w:rsidRPr="00423D5F">
        <w:t>Navigation zu einem POI</w:t>
      </w:r>
    </w:p>
    <w:p w14:paraId="0C84F5C6" w14:textId="77777777" w:rsidR="005E1D98" w:rsidRPr="00423D5F" w:rsidRDefault="005E1D98" w:rsidP="00C0772F">
      <w:r w:rsidRPr="00423D5F">
        <w:t>Dem in</w:t>
      </w:r>
      <w:r w:rsidR="00037D24" w:rsidRPr="00423D5F">
        <w:t xml:space="preserve"> der Standortan</w:t>
      </w:r>
      <w:r w:rsidRPr="00423D5F">
        <w:t xml:space="preserve">sicht angegebenen POI ist eine Koordinate </w:t>
      </w:r>
      <w:r w:rsidR="00037D24" w:rsidRPr="00423D5F">
        <w:t>hinterlegt</w:t>
      </w:r>
      <w:r w:rsidRPr="00423D5F">
        <w:t xml:space="preserve">. Wird eine </w:t>
      </w:r>
      <w:r w:rsidR="00A325D0" w:rsidRPr="00423D5F">
        <w:t>R</w:t>
      </w:r>
      <w:r w:rsidRPr="00423D5F">
        <w:t>oute generiert so wird der aktuelle Standort als Startpunkt und die Koordinate des POIs als Ziel verwendet. Die Route wird via OSRM mit folgendem Link erfragt:</w:t>
      </w:r>
    </w:p>
    <w:p w14:paraId="63D570AA" w14:textId="77777777" w:rsidR="00A325D0" w:rsidRPr="00423D5F" w:rsidRDefault="00E763E7" w:rsidP="00C0772F">
      <w:pPr>
        <w:rPr>
          <w:sz w:val="18"/>
          <w:szCs w:val="18"/>
        </w:rPr>
      </w:pPr>
      <w:hyperlink r:id="rId106" w:history="1">
        <w:r w:rsidR="00A325D0" w:rsidRPr="00423D5F">
          <w:rPr>
            <w:rStyle w:val="Hyperlink"/>
            <w:sz w:val="18"/>
            <w:szCs w:val="18"/>
          </w:rPr>
          <w:t>http://routing.osm.ch/routed-foot/viaroute?loc="+lat1+","+lon1+"&amp;loc="+lat2+","+lon2+"&amp;output=gpx</w:t>
        </w:r>
      </w:hyperlink>
    </w:p>
    <w:p w14:paraId="0E500B65" w14:textId="77777777" w:rsidR="00A325D0" w:rsidRPr="00423D5F" w:rsidRDefault="00A325D0" w:rsidP="00C0772F">
      <w:r w:rsidRPr="00423D5F">
        <w:t>Als Resultat kommt ein GPX-File zurück, dies ist ein File im XML-Format welches die einzelnen Koordinaten der Route beinhaltet. Wie sich die Route da</w:t>
      </w:r>
      <w:r w:rsidRPr="00423D5F">
        <w:t>r</w:t>
      </w:r>
      <w:r w:rsidRPr="00423D5F">
        <w:t>aus berechnet ist in Teil 2 in Kapitel „Berechnung der Anweisungen für das Fussgängerrouting“ erklärt.</w:t>
      </w:r>
    </w:p>
    <w:p w14:paraId="2FD1C8CE" w14:textId="77777777" w:rsidR="00673635" w:rsidRPr="00423D5F" w:rsidRDefault="00A325D0" w:rsidP="00C0772F">
      <w:pPr>
        <w:pStyle w:val="Heading5"/>
      </w:pPr>
      <w:r w:rsidRPr="00423D5F">
        <w:t>O</w:t>
      </w:r>
      <w:r w:rsidR="00673635" w:rsidRPr="00423D5F">
        <w:t>rientierungspunkte in der Route</w:t>
      </w:r>
    </w:p>
    <w:p w14:paraId="1E1159A2" w14:textId="77777777" w:rsidR="00673635" w:rsidRPr="00423D5F" w:rsidRDefault="00A325D0" w:rsidP="00C0772F">
      <w:r w:rsidRPr="00423D5F">
        <w:t xml:space="preserve">Als Orientierungspunkte werden in der Route diejenigen gewählt, welche in der Standortausgabe selektiert wurden. Sie werden unterteilt in </w:t>
      </w:r>
      <w:r w:rsidR="00633DB4" w:rsidRPr="00423D5F">
        <w:t>linke und rechte Strassenseite. D</w:t>
      </w:r>
      <w:r w:rsidRPr="00423D5F">
        <w:t xml:space="preserve">ies geschieht mittels eines </w:t>
      </w:r>
      <w:proofErr w:type="spellStart"/>
      <w:r w:rsidRPr="00423D5F">
        <w:t>Buffers</w:t>
      </w:r>
      <w:proofErr w:type="spellEnd"/>
      <w:r w:rsidRPr="00423D5F">
        <w:t xml:space="preserve"> welcher für jede Strassenseite errechnet wird (siehe Kapitel 1.6.3.5). Ausgegeben werden in der Route nur die Orientierungspunkte</w:t>
      </w:r>
      <w:r w:rsidR="00633DB4" w:rsidRPr="00423D5F">
        <w:t>,</w:t>
      </w:r>
      <w:r w:rsidRPr="00423D5F">
        <w:t xml:space="preserve"> welche noch vor einem liegen</w:t>
      </w:r>
      <w:r w:rsidR="00673635" w:rsidRPr="00423D5F">
        <w:t xml:space="preserve"> (siehe Abb. 19</w:t>
      </w:r>
      <w:r w:rsidR="000064C0" w:rsidRPr="00423D5F">
        <w:t xml:space="preserve"> links)</w:t>
      </w:r>
      <w:r w:rsidRPr="00423D5F">
        <w:t xml:space="preserve">. Dies wird ebenfalls anhand eines ausgelesenen Kompasswerts bestimmt. </w:t>
      </w:r>
    </w:p>
    <w:p w14:paraId="1AA86AAE" w14:textId="77777777" w:rsidR="00037D24" w:rsidRPr="00423D5F" w:rsidRDefault="00037D24" w:rsidP="00C0772F">
      <w:r w:rsidRPr="00423D5F">
        <w:t>Kreuzungen werden in der Route als Orientierungspunkte bewusst weggelassen. Der Gedanke war hier</w:t>
      </w:r>
      <w:r w:rsidR="00633DB4" w:rsidRPr="00423D5F">
        <w:t>,</w:t>
      </w:r>
      <w:r w:rsidRPr="00423D5F">
        <w:t xml:space="preserve"> dass die Angabe von Kreuzungen den Anwender verwirren würde weil er dann nicht weiss, ob er dort abbiegen muss oder nicht. Für das Gebiet der Stadt Zürich werden für die Kategorie Bäume und Abfalleimer die Daten aus dem JSON-File durchsucht, welches vom ODG-Portal bezogen werden kann. Dieses ist sehr gross und bestimmt keine opt</w:t>
      </w:r>
      <w:r w:rsidRPr="00423D5F">
        <w:t>i</w:t>
      </w:r>
      <w:r w:rsidRPr="00423D5F">
        <w:t>male Lösung für eine Web-Anwendung. Besser wäre hier ein API welches für Koordinaten als Parameter die gewünschten Objekte zurückliefert.</w:t>
      </w:r>
      <w:r w:rsidR="000064C0" w:rsidRPr="00423D5F">
        <w:t xml:space="preserve"> </w:t>
      </w:r>
    </w:p>
    <w:p w14:paraId="4A114BFC" w14:textId="77777777" w:rsidR="00673635" w:rsidRPr="00423D5F" w:rsidRDefault="00037D24" w:rsidP="00C0772F">
      <w:pPr>
        <w:pStyle w:val="Heading5"/>
      </w:pPr>
      <w:r w:rsidRPr="00423D5F">
        <w:t>Route aktualisier</w:t>
      </w:r>
      <w:r w:rsidR="00673635" w:rsidRPr="00423D5F">
        <w:t>en</w:t>
      </w:r>
    </w:p>
    <w:p w14:paraId="149CD3EC" w14:textId="486EF22E" w:rsidR="00037D24" w:rsidRPr="00423D5F" w:rsidRDefault="00037D24" w:rsidP="00C0772F">
      <w:r w:rsidRPr="00423D5F">
        <w:t xml:space="preserve">Zurzeit wird beim Anwählen der Navigation zu einem POI eine statische Route generiert. Um herauszufinden ob der Benutzer sich noch auf der Route befindet kann er die Route aktualisieren lassen. Es wird dann die aktuelle Position via GPS bestimmt und eine neue Route von diesem Punkt aus berechnet. </w:t>
      </w:r>
      <w:r w:rsidR="006C75F3" w:rsidRPr="00423D5F">
        <w:t>Ist die Distanz zum Ziel kleiner als 3m so wird angegeben, dass man</w:t>
      </w:r>
      <w:r w:rsidR="00633DB4" w:rsidRPr="00423D5F">
        <w:t xml:space="preserve"> sich bereits beim Ziel befinde</w:t>
      </w:r>
      <w:r w:rsidR="003C0B7A" w:rsidRPr="00423D5F">
        <w:t>t</w:t>
      </w:r>
      <w:r w:rsidR="00243D02" w:rsidRPr="00423D5F">
        <w:t>.</w:t>
      </w:r>
      <w:r w:rsidR="00633DB4" w:rsidRPr="00423D5F">
        <w:t xml:space="preserve"> </w:t>
      </w:r>
      <w:r w:rsidR="00243D02" w:rsidRPr="00423D5F">
        <w:t>E</w:t>
      </w:r>
      <w:r w:rsidR="006C75F3" w:rsidRPr="00423D5F">
        <w:t>s wird keine neue Route berechnet.</w:t>
      </w:r>
    </w:p>
    <w:p w14:paraId="5F7AC240" w14:textId="77777777" w:rsidR="00673635" w:rsidRPr="00423D5F" w:rsidRDefault="00037D24" w:rsidP="00C0772F">
      <w:pPr>
        <w:pStyle w:val="Heading5"/>
      </w:pPr>
      <w:r w:rsidRPr="00423D5F">
        <w:t>Route umkehren</w:t>
      </w:r>
    </w:p>
    <w:p w14:paraId="037AEFF7" w14:textId="77777777" w:rsidR="00037D24" w:rsidRPr="00423D5F" w:rsidRDefault="006C75F3" w:rsidP="00C0772F">
      <w:r w:rsidRPr="00423D5F">
        <w:t>Es besteht die Möglichke</w:t>
      </w:r>
      <w:r w:rsidR="00F407DF" w:rsidRPr="00423D5F">
        <w:t>it die Route umkehren zu lassen. D</w:t>
      </w:r>
      <w:r w:rsidRPr="00423D5F">
        <w:t xml:space="preserve">abei wird die </w:t>
      </w:r>
      <w:r w:rsidR="00F407DF" w:rsidRPr="00423D5F">
        <w:t>Ziel-</w:t>
      </w:r>
      <w:r w:rsidRPr="00423D5F">
        <w:t xml:space="preserve"> zur Startkoordinate und umgekehrt. Da eine neue Route beim Routingdienst erfragt wird kann diese Route von der Route beim Hinweg abweichen. </w:t>
      </w:r>
    </w:p>
    <w:p w14:paraId="1E547AA0" w14:textId="77777777" w:rsidR="00037D24" w:rsidRPr="00423D5F" w:rsidRDefault="000064C0" w:rsidP="00C0772F">
      <w:r w:rsidRPr="00423D5F">
        <w:rPr>
          <w:noProof/>
          <w:lang w:eastAsia="de-CH"/>
        </w:rPr>
        <w:lastRenderedPageBreak/>
        <w:t xml:space="preserve"> </w:t>
      </w:r>
      <w:r w:rsidR="00037D24" w:rsidRPr="00423D5F">
        <w:tab/>
      </w:r>
      <w:r w:rsidR="00673635" w:rsidRPr="00423D5F">
        <w:rPr>
          <w:noProof/>
          <w:lang w:eastAsia="de-CH"/>
        </w:rPr>
        <mc:AlternateContent>
          <mc:Choice Requires="wpg">
            <w:drawing>
              <wp:inline distT="0" distB="0" distL="0" distR="0" wp14:anchorId="22301637" wp14:editId="29D10DCE">
                <wp:extent cx="4500203" cy="3538311"/>
                <wp:effectExtent l="0" t="0" r="0" b="5080"/>
                <wp:docPr id="439" name="Group 439"/>
                <wp:cNvGraphicFramePr/>
                <a:graphic xmlns:a="http://schemas.openxmlformats.org/drawingml/2006/main">
                  <a:graphicData uri="http://schemas.microsoft.com/office/word/2010/wordprocessingGroup">
                    <wpg:wgp>
                      <wpg:cNvGrpSpPr/>
                      <wpg:grpSpPr>
                        <a:xfrm>
                          <a:off x="0" y="0"/>
                          <a:ext cx="4500203" cy="3538311"/>
                          <a:chOff x="0" y="0"/>
                          <a:chExt cx="3079630" cy="2363637"/>
                        </a:xfrm>
                      </wpg:grpSpPr>
                      <pic:pic xmlns:pic="http://schemas.openxmlformats.org/drawingml/2006/picture">
                        <pic:nvPicPr>
                          <pic:cNvPr id="438" name="Picture 438"/>
                          <pic:cNvPicPr>
                            <a:picLocks noChangeAspect="1"/>
                          </pic:cNvPicPr>
                        </pic:nvPicPr>
                        <pic:blipFill rotWithShape="1">
                          <a:blip r:embed="rId107">
                            <a:extLst>
                              <a:ext uri="{28A0092B-C50C-407E-A947-70E740481C1C}">
                                <a14:useLocalDpi xmlns:a14="http://schemas.microsoft.com/office/drawing/2010/main" val="0"/>
                              </a:ext>
                            </a:extLst>
                          </a:blip>
                          <a:srcRect l="1712" t="11145" r="6105" b="29846"/>
                          <a:stretch/>
                        </pic:blipFill>
                        <pic:spPr bwMode="auto">
                          <a:xfrm>
                            <a:off x="1535502" y="0"/>
                            <a:ext cx="1544128" cy="2363637"/>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33" name="Picture 433"/>
                          <pic:cNvPicPr>
                            <a:picLocks noChangeAspect="1"/>
                          </pic:cNvPicPr>
                        </pic:nvPicPr>
                        <pic:blipFill rotWithShape="1">
                          <a:blip r:embed="rId108">
                            <a:extLst>
                              <a:ext uri="{28A0092B-C50C-407E-A947-70E740481C1C}">
                                <a14:useLocalDpi xmlns:a14="http://schemas.microsoft.com/office/drawing/2010/main" val="0"/>
                              </a:ext>
                            </a:extLst>
                          </a:blip>
                          <a:srcRect l="2201" t="11146" r="6349" b="30164"/>
                          <a:stretch/>
                        </pic:blipFill>
                        <pic:spPr bwMode="auto">
                          <a:xfrm>
                            <a:off x="0" y="0"/>
                            <a:ext cx="1535502" cy="2363637"/>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id="Group 439" o:spid="_x0000_s1026" style="width:354.35pt;height:278.6pt;mso-position-horizontal-relative:char;mso-position-vertical-relative:line" coordsize="30796,23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">
                <v:shape id="Picture 438" o:spid="_x0000_s1027" type="#_x0000_t75" style="position:absolute;left:15355;width:15441;height:23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7jMPDAAAA3AAAAA8AAABkcnMvZG93bnJldi54bWxET0trwkAQvgv9D8sUetONVoqkriKCj4u0&#10;ain0NmSnSWp2NmZXTfrrO4eCx4/vPZ23rlJXakLp2cBwkIAizrwtOTfwcVz1J6BCRLZYeSYDHQWY&#10;zx56U0ytv/GeroeYKwnhkKKBIsY61TpkBTkMA18TC/ftG4dRYJNr2+BNwl2lR0nyoh2WLA0F1rQs&#10;KDsdLs7AuPvcvbnN8vz1PjnbdXf6HdLix5inx3bxCipSG+/if/fWiu9Z1soZOQJ6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uMw8MAAADcAAAADwAAAAAAAAAAAAAAAACf&#10;AgAAZHJzL2Rvd25yZXYueG1sUEsFBgAAAAAEAAQA9wAAAI8DAAAAAA==&#10;">
                  <v:imagedata r:id="rId109" o:title="" croptop="7304f" cropbottom="19560f" cropleft="1122f" cropright="4001f"/>
                  <v:path arrowok="t"/>
                </v:shape>
                <v:shape id="Picture 433" o:spid="_x0000_s1028" type="#_x0000_t75" style="position:absolute;width:15355;height:23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ex0PEAAAA3AAAAA8AAABkcnMvZG93bnJldi54bWxEj9FqwkAURN8F/2G5gm+6sSm1ja4ihYIv&#10;BY1+wCV7TaLZu2F3m0S/3i0U+jjMzBlmvR1MIzpyvrasYDFPQBAXVtdcKjifvmbvIHxA1thYJgV3&#10;8rDdjEdrzLTt+UhdHkoRIewzVFCF0GZS+qIig35uW+LoXawzGKJ0pdQO+wg3jXxJkjdpsOa4UGFL&#10;nxUVt/zHKLjm8vKduo/loksPy33oT4fm+FBqOhl2KxCBhvAf/mvvtYLXNIXfM/EIyM0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kex0PEAAAA3AAAAA8AAAAAAAAAAAAAAAAA&#10;nwIAAGRycy9kb3ducmV2LnhtbFBLBQYAAAAABAAEAPcAAACQAwAAAAA=&#10;">
                  <v:imagedata r:id="rId110" o:title="" croptop="7305f" cropbottom="19768f" cropleft="1442f" cropright="4161f"/>
                  <v:path arrowok="t"/>
                </v:shape>
                <w10:anchorlock/>
              </v:group>
            </w:pict>
          </mc:Fallback>
        </mc:AlternateContent>
      </w:r>
    </w:p>
    <w:p w14:paraId="29F0FFD4" w14:textId="77777777" w:rsidR="00673635" w:rsidRPr="00423D5F" w:rsidRDefault="00673635" w:rsidP="00C0772F">
      <w:r w:rsidRPr="00423D5F">
        <w:rPr>
          <w:noProof/>
          <w:lang w:eastAsia="de-CH"/>
        </w:rPr>
        <mc:AlternateContent>
          <mc:Choice Requires="wps">
            <w:drawing>
              <wp:anchor distT="0" distB="0" distL="114300" distR="114300" simplePos="0" relativeHeight="251671552" behindDoc="0" locked="0" layoutInCell="1" allowOverlap="1" wp14:anchorId="540B58CC" wp14:editId="525A7674">
                <wp:simplePos x="0" y="0"/>
                <wp:positionH relativeFrom="column">
                  <wp:posOffset>452392</wp:posOffset>
                </wp:positionH>
                <wp:positionV relativeFrom="paragraph">
                  <wp:posOffset>50659</wp:posOffset>
                </wp:positionV>
                <wp:extent cx="3079115" cy="635"/>
                <wp:effectExtent l="0" t="0" r="6985" b="0"/>
                <wp:wrapTight wrapText="bothSides">
                  <wp:wrapPolygon edited="0">
                    <wp:start x="0" y="0"/>
                    <wp:lineTo x="0" y="17673"/>
                    <wp:lineTo x="21515" y="17673"/>
                    <wp:lineTo x="21515" y="0"/>
                    <wp:lineTo x="0" y="0"/>
                  </wp:wrapPolygon>
                </wp:wrapTight>
                <wp:docPr id="440" name="Text Box 440"/>
                <wp:cNvGraphicFramePr/>
                <a:graphic xmlns:a="http://schemas.openxmlformats.org/drawingml/2006/main">
                  <a:graphicData uri="http://schemas.microsoft.com/office/word/2010/wordprocessingShape">
                    <wps:wsp>
                      <wps:cNvSpPr txBox="1"/>
                      <wps:spPr>
                        <a:xfrm>
                          <a:off x="0" y="0"/>
                          <a:ext cx="3079115" cy="635"/>
                        </a:xfrm>
                        <a:prstGeom prst="rect">
                          <a:avLst/>
                        </a:prstGeom>
                        <a:solidFill>
                          <a:prstClr val="white"/>
                        </a:solidFill>
                        <a:ln>
                          <a:noFill/>
                        </a:ln>
                        <a:effectLst/>
                      </wps:spPr>
                      <wps:txbx>
                        <w:txbxContent>
                          <w:p w14:paraId="5F8736EE" w14:textId="77777777" w:rsidR="004219EC" w:rsidRPr="00A32E8D" w:rsidRDefault="004219EC" w:rsidP="00885596">
                            <w:pPr>
                              <w:pStyle w:val="Caption"/>
                            </w:pPr>
                            <w:bookmarkStart w:id="215" w:name="_Toc375131345"/>
                            <w:bookmarkStart w:id="216" w:name="_Toc375132763"/>
                            <w:r w:rsidRPr="00A32E8D">
                              <w:t xml:space="preserve">Abbildung </w:t>
                            </w:r>
                            <w:r w:rsidRPr="00A32E8D">
                              <w:fldChar w:fldCharType="begin"/>
                            </w:r>
                            <w:r w:rsidRPr="00371502">
                              <w:instrText xml:space="preserve"> SEQ Abbildung \* ARABIC </w:instrText>
                            </w:r>
                            <w:r w:rsidRPr="00A32E8D">
                              <w:fldChar w:fldCharType="separate"/>
                            </w:r>
                            <w:r>
                              <w:rPr>
                                <w:noProof/>
                              </w:rPr>
                              <w:t>43</w:t>
                            </w:r>
                            <w:r w:rsidRPr="00A32E8D">
                              <w:fldChar w:fldCharType="end"/>
                            </w:r>
                            <w:r w:rsidRPr="00A32E8D">
                              <w:t xml:space="preserve"> - Screenshots Routing GUI</w:t>
                            </w:r>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40" o:spid="_x0000_s1247" type="#_x0000_t202" style="position:absolute;left:0;text-align:left;margin-left:35.6pt;margin-top:4pt;width:242.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" stroked="f">
                <v:textbox style="mso-fit-shape-to-text:t" inset="0,0,0,0">
                  <w:txbxContent>
                    <w:p w14:paraId="5F8736EE" w14:textId="77777777" w:rsidR="004219EC" w:rsidRPr="00A32E8D" w:rsidRDefault="004219EC" w:rsidP="00885596">
                      <w:pPr>
                        <w:pStyle w:val="Caption"/>
                      </w:pPr>
                      <w:bookmarkStart w:id="217" w:name="_Toc375131345"/>
                      <w:bookmarkStart w:id="218" w:name="_Toc375132763"/>
                      <w:r w:rsidRPr="00A32E8D">
                        <w:t xml:space="preserve">Abbildung </w:t>
                      </w:r>
                      <w:r w:rsidRPr="00A32E8D">
                        <w:fldChar w:fldCharType="begin"/>
                      </w:r>
                      <w:r w:rsidRPr="00371502">
                        <w:instrText xml:space="preserve"> SEQ Abbildung \* ARABIC </w:instrText>
                      </w:r>
                      <w:r w:rsidRPr="00A32E8D">
                        <w:fldChar w:fldCharType="separate"/>
                      </w:r>
                      <w:r>
                        <w:rPr>
                          <w:noProof/>
                        </w:rPr>
                        <w:t>43</w:t>
                      </w:r>
                      <w:r w:rsidRPr="00A32E8D">
                        <w:fldChar w:fldCharType="end"/>
                      </w:r>
                      <w:r w:rsidRPr="00A32E8D">
                        <w:t xml:space="preserve"> - Screenshots Routing GUI</w:t>
                      </w:r>
                      <w:bookmarkEnd w:id="217"/>
                      <w:bookmarkEnd w:id="218"/>
                    </w:p>
                  </w:txbxContent>
                </v:textbox>
                <w10:wrap type="tight"/>
              </v:shape>
            </w:pict>
          </mc:Fallback>
        </mc:AlternateContent>
      </w:r>
    </w:p>
    <w:p w14:paraId="58ABE780" w14:textId="77777777" w:rsidR="00371502" w:rsidRPr="00423D5F" w:rsidRDefault="00371502" w:rsidP="00C0772F">
      <w:pPr>
        <w:pStyle w:val="Heading4"/>
      </w:pPr>
    </w:p>
    <w:p w14:paraId="1D93283B" w14:textId="77777777" w:rsidR="0013481F" w:rsidRPr="00423D5F" w:rsidRDefault="005D276E" w:rsidP="00C0772F">
      <w:pPr>
        <w:pStyle w:val="Heading4"/>
      </w:pPr>
      <w:r w:rsidRPr="00423D5F">
        <w:t>Optionen</w:t>
      </w:r>
      <w:r w:rsidR="0013481F" w:rsidRPr="00423D5F">
        <w:tab/>
      </w:r>
    </w:p>
    <w:p w14:paraId="317B2C76" w14:textId="77777777" w:rsidR="005D276E" w:rsidRPr="00423D5F" w:rsidRDefault="00673635" w:rsidP="00C0772F">
      <w:pPr>
        <w:pStyle w:val="Heading5"/>
      </w:pPr>
      <w:r w:rsidRPr="00423D5F">
        <w:t>Umkreisradius einstellen</w:t>
      </w:r>
    </w:p>
    <w:p w14:paraId="190E7789" w14:textId="7E7BE292" w:rsidR="00ED5EF0" w:rsidRPr="00423D5F" w:rsidRDefault="005D276E" w:rsidP="00C0772F">
      <w:r w:rsidRPr="00423D5F">
        <w:t>Es besteht die Möglichkeit den Radius, in dem nach POIs gesucht wird, einzustellen. Dieser kann auf 200,</w:t>
      </w:r>
      <w:r w:rsidR="00393420" w:rsidRPr="00423D5F">
        <w:t xml:space="preserve"> </w:t>
      </w:r>
      <w:r w:rsidRPr="00423D5F">
        <w:t>500,</w:t>
      </w:r>
      <w:r w:rsidR="00393420" w:rsidRPr="00423D5F">
        <w:t xml:space="preserve"> </w:t>
      </w:r>
      <w:r w:rsidRPr="00423D5F">
        <w:t>1000,</w:t>
      </w:r>
      <w:r w:rsidR="00393420" w:rsidRPr="00423D5F">
        <w:t xml:space="preserve"> </w:t>
      </w:r>
      <w:r w:rsidRPr="00423D5F">
        <w:t xml:space="preserve">1500 oder 2000 Meter eingestellt werden. Standartmässig eingestellt sind 500m. </w:t>
      </w:r>
      <w:r w:rsidR="00ED5EF0" w:rsidRPr="00423D5F">
        <w:t>Es wurde dieses Bedienel</w:t>
      </w:r>
      <w:r w:rsidR="00ED5EF0" w:rsidRPr="00423D5F">
        <w:t>e</w:t>
      </w:r>
      <w:r w:rsidR="00ED5EF0" w:rsidRPr="00423D5F">
        <w:t xml:space="preserve">ment (siehe Abb. </w:t>
      </w:r>
      <w:r w:rsidR="00371502" w:rsidRPr="00423D5F">
        <w:t>45</w:t>
      </w:r>
      <w:r w:rsidR="00ED5EF0" w:rsidRPr="00423D5F">
        <w:t xml:space="preserve">) ausgewählt, da </w:t>
      </w:r>
      <w:r w:rsidR="00393420" w:rsidRPr="00423D5F">
        <w:t xml:space="preserve">sich weder </w:t>
      </w:r>
      <w:r w:rsidR="00ED5EF0" w:rsidRPr="00423D5F">
        <w:t xml:space="preserve">ein Slider </w:t>
      </w:r>
      <w:r w:rsidR="00393420" w:rsidRPr="00423D5F">
        <w:t>noch</w:t>
      </w:r>
      <w:r w:rsidR="00ED5EF0" w:rsidRPr="00423D5F">
        <w:t xml:space="preserve"> ein inkreme</w:t>
      </w:r>
      <w:r w:rsidR="00ED5EF0" w:rsidRPr="00423D5F">
        <w:t>n</w:t>
      </w:r>
      <w:r w:rsidR="00ED5EF0" w:rsidRPr="00423D5F">
        <w:t>tierbares Feld mit VoiceOver gut bedienen liessen.</w:t>
      </w:r>
    </w:p>
    <w:p w14:paraId="5B0C774B" w14:textId="77777777" w:rsidR="00ED5EF0" w:rsidRPr="00423D5F" w:rsidRDefault="00ED5EF0" w:rsidP="00C0772F">
      <w:r w:rsidRPr="00423D5F">
        <w:rPr>
          <w:noProof/>
          <w:lang w:eastAsia="de-CH"/>
        </w:rPr>
        <w:drawing>
          <wp:inline distT="0" distB="0" distL="0" distR="0" wp14:anchorId="737F3301" wp14:editId="71D498A8">
            <wp:extent cx="2175230" cy="3182587"/>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1957" t="11144" r="1947" b="30062"/>
                    <a:stretch/>
                  </pic:blipFill>
                  <pic:spPr bwMode="auto">
                    <a:xfrm>
                      <a:off x="0" y="0"/>
                      <a:ext cx="2185593" cy="3197749"/>
                    </a:xfrm>
                    <a:prstGeom prst="rect">
                      <a:avLst/>
                    </a:prstGeom>
                    <a:ln>
                      <a:noFill/>
                    </a:ln>
                    <a:extLst>
                      <a:ext uri="{53640926-AAD7-44D8-BBD7-CCE9431645EC}">
                        <a14:shadowObscured xmlns:a14="http://schemas.microsoft.com/office/drawing/2010/main"/>
                      </a:ext>
                    </a:extLst>
                  </pic:spPr>
                </pic:pic>
              </a:graphicData>
            </a:graphic>
          </wp:inline>
        </w:drawing>
      </w:r>
    </w:p>
    <w:p w14:paraId="08495EC0" w14:textId="77777777" w:rsidR="00ED5EF0" w:rsidRPr="00885596" w:rsidRDefault="00ED5EF0" w:rsidP="00885596">
      <w:pPr>
        <w:pStyle w:val="Caption"/>
      </w:pPr>
      <w:bookmarkStart w:id="219" w:name="_Toc374994723"/>
      <w:bookmarkStart w:id="220" w:name="_Toc375047307"/>
      <w:bookmarkStart w:id="221" w:name="_Toc375131346"/>
      <w:bookmarkStart w:id="222" w:name="_Toc375132764"/>
      <w:r w:rsidRPr="00885596">
        <w:t xml:space="preserve">Abbildung </w:t>
      </w:r>
      <w:fldSimple w:instr=" SEQ Abbildung \* ARABIC ">
        <w:r w:rsidR="006B5FC1" w:rsidRPr="00885596">
          <w:t>44</w:t>
        </w:r>
      </w:fldSimple>
      <w:r w:rsidRPr="00885596">
        <w:t xml:space="preserve"> - Screenshot Optionen GUI</w:t>
      </w:r>
      <w:bookmarkEnd w:id="219"/>
      <w:bookmarkEnd w:id="220"/>
      <w:bookmarkEnd w:id="221"/>
      <w:bookmarkEnd w:id="222"/>
    </w:p>
    <w:p w14:paraId="71E625AB" w14:textId="77777777" w:rsidR="00FC7CA6" w:rsidRPr="00423D5F" w:rsidRDefault="00F47A89" w:rsidP="00C0772F">
      <w:pPr>
        <w:pStyle w:val="Heading4"/>
      </w:pPr>
      <w:r w:rsidRPr="00423D5F">
        <w:lastRenderedPageBreak/>
        <w:t>Zielerreichung</w:t>
      </w:r>
    </w:p>
    <w:p w14:paraId="253FF84D" w14:textId="77777777" w:rsidR="00FC7CA6" w:rsidRPr="00423D5F" w:rsidRDefault="00FC7CA6" w:rsidP="00C0772F">
      <w:pPr>
        <w:rPr>
          <w:rStyle w:val="SubtleEmphasis"/>
          <w:i w:val="0"/>
          <w:iCs w:val="0"/>
          <w:color w:val="auto"/>
          <w:lang w:eastAsia="de-CH"/>
        </w:rPr>
      </w:pPr>
      <w:r w:rsidRPr="00423D5F">
        <w:rPr>
          <w:lang w:eastAsia="de-CH"/>
        </w:rPr>
        <w:t xml:space="preserve">Die Bedienung wurde möglichst selbsterklärend realisiert. Die Anforderungen an das Zeitverhalten sowie an die Wartbarkeit und Änderbarkeit wurden eingehalten. Zudem wurden alle in der Anforderungsspezifikation definierten </w:t>
      </w:r>
      <w:proofErr w:type="spellStart"/>
      <w:r w:rsidRPr="00423D5F">
        <w:rPr>
          <w:lang w:eastAsia="de-CH"/>
        </w:rPr>
        <w:t>Use</w:t>
      </w:r>
      <w:proofErr w:type="spellEnd"/>
      <w:r w:rsidRPr="00423D5F">
        <w:rPr>
          <w:lang w:eastAsia="de-CH"/>
        </w:rPr>
        <w:t xml:space="preserve"> Cases in der entwickelten Anwendung realisiert. Es wurden sogar noch zusätzliche Funktionen wie das Umkehren und Aktualisieren einer Route eingebaut.</w:t>
      </w:r>
      <w:r w:rsidR="00673635" w:rsidRPr="00423D5F">
        <w:rPr>
          <w:lang w:eastAsia="de-CH"/>
        </w:rPr>
        <w:t xml:space="preserve"> Dennoch bietet die entwickelte Anwendung noch viel Potential für weiter</w:t>
      </w:r>
      <w:r w:rsidR="00393420" w:rsidRPr="00423D5F">
        <w:rPr>
          <w:lang w:eastAsia="de-CH"/>
        </w:rPr>
        <w:t>e</w:t>
      </w:r>
      <w:r w:rsidR="00673635" w:rsidRPr="00423D5F">
        <w:rPr>
          <w:lang w:eastAsia="de-CH"/>
        </w:rPr>
        <w:t xml:space="preserve"> Funktionalitäten. Dies wird im folgenden Kapitel behandelt.</w:t>
      </w:r>
    </w:p>
    <w:p w14:paraId="22257106" w14:textId="77777777" w:rsidR="00EC5CB1" w:rsidRPr="00423D5F" w:rsidRDefault="00EC5CB1" w:rsidP="00C0772F">
      <w:pPr>
        <w:pStyle w:val="Heading3"/>
      </w:pPr>
      <w:bookmarkStart w:id="223" w:name="_Toc374995820"/>
      <w:bookmarkStart w:id="224" w:name="_Toc375047336"/>
      <w:bookmarkStart w:id="225" w:name="_Toc375142667"/>
      <w:r w:rsidRPr="00423D5F">
        <w:t>Weiterentwicklung</w:t>
      </w:r>
      <w:bookmarkEnd w:id="223"/>
      <w:bookmarkEnd w:id="224"/>
      <w:bookmarkEnd w:id="225"/>
    </w:p>
    <w:p w14:paraId="116DBEDC" w14:textId="77777777" w:rsidR="00075FF7" w:rsidRPr="00423D5F" w:rsidRDefault="00673635" w:rsidP="00C0772F">
      <w:r w:rsidRPr="00423D5F">
        <w:t>In einer</w:t>
      </w:r>
      <w:r w:rsidR="00075FF7" w:rsidRPr="00423D5F">
        <w:t xml:space="preserve"> Weiterentwicklung </w:t>
      </w:r>
      <w:r w:rsidRPr="00423D5F">
        <w:t xml:space="preserve">wichtig </w:t>
      </w:r>
      <w:r w:rsidR="00075FF7" w:rsidRPr="00423D5F">
        <w:t xml:space="preserve">werden Verbesserungen der Anwendung im Bereich der Fussgängerstreifen und der Sicherstellung des Einhaltens der Route. </w:t>
      </w:r>
      <w:r w:rsidRPr="00423D5F">
        <w:t>Ebenfalls Wünschenswert wäre das Einbauen der</w:t>
      </w:r>
      <w:r w:rsidR="00075FF7" w:rsidRPr="00423D5F">
        <w:t xml:space="preserve"> Funktionen welche die blinden und sehbehinderten Personen der</w:t>
      </w:r>
      <w:r w:rsidRPr="00423D5F">
        <w:t xml:space="preserve"> Stiftung „Zugang für alle“ </w:t>
      </w:r>
      <w:r w:rsidR="00075FF7" w:rsidRPr="00423D5F">
        <w:t>für eine nächste Version der Anwendung gewünscht haben.</w:t>
      </w:r>
    </w:p>
    <w:p w14:paraId="3A3FC2EE" w14:textId="77777777" w:rsidR="00FC7CA6" w:rsidRPr="00423D5F" w:rsidRDefault="00FC7CA6" w:rsidP="00C0772F">
      <w:pPr>
        <w:pStyle w:val="Heading4"/>
      </w:pPr>
      <w:r w:rsidRPr="00423D5F">
        <w:t xml:space="preserve">Automatisches </w:t>
      </w:r>
      <w:r w:rsidR="00C4355F" w:rsidRPr="00423D5F">
        <w:t>Überprüfen auf</w:t>
      </w:r>
      <w:r w:rsidRPr="00423D5F">
        <w:t xml:space="preserve"> Einhaltung der Route</w:t>
      </w:r>
    </w:p>
    <w:p w14:paraId="3B260977" w14:textId="77777777" w:rsidR="00037D24" w:rsidRPr="00423D5F" w:rsidRDefault="00075FF7" w:rsidP="00C0772F">
      <w:r w:rsidRPr="00423D5F">
        <w:t>Da in der Momentanen Version der Anwendung nur einmal eine statische Route generiert wird</w:t>
      </w:r>
      <w:r w:rsidR="00D01C1F" w:rsidRPr="00423D5F">
        <w:t>,</w:t>
      </w:r>
      <w:r w:rsidRPr="00423D5F">
        <w:t xml:space="preserve"> wäre es von grossem Vorteil wenn in einer Weiterentwicklung eingebaut wird, dass die Route sich aktualisiert und dass die Anwendung merkt, wenn der Benutzer sich zu weit von der Route entfernt.</w:t>
      </w:r>
    </w:p>
    <w:p w14:paraId="3D45EE60" w14:textId="77777777" w:rsidR="00075FF7" w:rsidRPr="00423D5F" w:rsidRDefault="00075FF7" w:rsidP="00C0772F">
      <w:r w:rsidRPr="00423D5F">
        <w:t>Dies könnte man mittels regelmässigen Abfragen des GPS-Standortes realisieren. Kombinieren könnte man dies indem man die GPS-Geschwindigkeit verwendet und daraus die gelaufenen Meter berechnet. Dadurch könnte eine eventuelle GPS-Ungenauigkeit kompensiert werden. Dies ist gerade im städt</w:t>
      </w:r>
      <w:r w:rsidRPr="00423D5F">
        <w:t>i</w:t>
      </w:r>
      <w:r w:rsidRPr="00423D5F">
        <w:t xml:space="preserve">schen Gebiet wichtig, da dort die </w:t>
      </w:r>
      <w:r w:rsidR="00370BC5" w:rsidRPr="00423D5F">
        <w:t>Abweichung zum realen Standort</w:t>
      </w:r>
      <w:r w:rsidRPr="00423D5F">
        <w:t xml:space="preserve"> </w:t>
      </w:r>
      <w:r w:rsidR="00370BC5" w:rsidRPr="00423D5F">
        <w:t>je nach</w:t>
      </w:r>
      <w:r w:rsidR="00DC77C3" w:rsidRPr="00423D5F">
        <w:t xml:space="preserve"> Anzahl</w:t>
      </w:r>
      <w:r w:rsidR="009723C9" w:rsidRPr="00423D5F">
        <w:t xml:space="preserve"> sichtbarer</w:t>
      </w:r>
      <w:r w:rsidR="00370BC5" w:rsidRPr="00423D5F">
        <w:t xml:space="preserve"> GPS-Satelliten sehr gross sein kann.</w:t>
      </w:r>
      <w:r w:rsidRPr="00423D5F">
        <w:t xml:space="preserve"> </w:t>
      </w:r>
    </w:p>
    <w:p w14:paraId="3ED6B20A" w14:textId="77777777" w:rsidR="009C3F84" w:rsidRPr="00423D5F" w:rsidRDefault="00075FF7" w:rsidP="00C0772F">
      <w:pPr>
        <w:pStyle w:val="Heading4"/>
      </w:pPr>
      <w:r w:rsidRPr="00423D5F">
        <w:t>Finden der Fussgängerstreifen</w:t>
      </w:r>
      <w:r w:rsidR="00C4355F" w:rsidRPr="00423D5F">
        <w:t xml:space="preserve"> auf der Route</w:t>
      </w:r>
    </w:p>
    <w:p w14:paraId="4D790951" w14:textId="77777777" w:rsidR="00075FF7" w:rsidRPr="00423D5F" w:rsidRDefault="00C4355F" w:rsidP="00C0772F">
      <w:r w:rsidRPr="00423D5F">
        <w:t xml:space="preserve">In der von OSRM generierten Route werden nur Strassen überquert, welche </w:t>
      </w:r>
      <w:r w:rsidR="001820FA" w:rsidRPr="00423D5F">
        <w:t xml:space="preserve">an diesen Stellen </w:t>
      </w:r>
      <w:r w:rsidRPr="00423D5F">
        <w:t>mit Fusswegen überquert werden können. OSRM berücksichtigt keine Strassenübergänge</w:t>
      </w:r>
      <w:r w:rsidR="00D01C1F" w:rsidRPr="00423D5F">
        <w:t>,</w:t>
      </w:r>
      <w:r w:rsidRPr="00423D5F">
        <w:t xml:space="preserve"> welche nur Nodes mit dem Tag „</w:t>
      </w:r>
      <w:proofErr w:type="spellStart"/>
      <w:r w:rsidRPr="00423D5F">
        <w:t>crossing</w:t>
      </w:r>
      <w:proofErr w:type="spellEnd"/>
      <w:r w:rsidRPr="00423D5F">
        <w:t>“ haben, welches in OpenStreetMap für einen Fussgängerübergang steht. Aus diesem Grund wird im Routingalgorithmus</w:t>
      </w:r>
      <w:r w:rsidR="00D01C1F" w:rsidRPr="00423D5F">
        <w:t>,</w:t>
      </w:r>
      <w:r w:rsidRPr="00423D5F">
        <w:t xml:space="preserve"> welcher in der entwickelten A</w:t>
      </w:r>
      <w:r w:rsidRPr="00423D5F">
        <w:t>n</w:t>
      </w:r>
      <w:r w:rsidRPr="00423D5F">
        <w:t>wendung die textuelle Ausgabe formuliert</w:t>
      </w:r>
      <w:r w:rsidR="00D01C1F" w:rsidRPr="00423D5F">
        <w:t>,</w:t>
      </w:r>
      <w:r w:rsidRPr="00423D5F">
        <w:t xml:space="preserve"> dieser Übergang nur als Fussweg erkannt und ausgegeben. Dies ist suboptimal aus dem Grund</w:t>
      </w:r>
      <w:r w:rsidR="00D01C1F" w:rsidRPr="00423D5F">
        <w:t>,</w:t>
      </w:r>
      <w:r w:rsidRPr="00423D5F">
        <w:t xml:space="preserve"> dass der blinde oder sehbehinderte selber erkennen muss, dass er sich nun vor einer befa</w:t>
      </w:r>
      <w:r w:rsidRPr="00423D5F">
        <w:t>h</w:t>
      </w:r>
      <w:r w:rsidRPr="00423D5F">
        <w:t xml:space="preserve">renen Strasse befindet und diese überqueren soll. </w:t>
      </w:r>
      <w:r w:rsidR="001820FA" w:rsidRPr="00423D5F">
        <w:t>Optimal wäre das Erwe</w:t>
      </w:r>
      <w:r w:rsidR="001820FA" w:rsidRPr="00423D5F">
        <w:t>i</w:t>
      </w:r>
      <w:r w:rsidR="001820FA" w:rsidRPr="00423D5F">
        <w:t>tern dieser Routingabschnitte um die Information, dass es sich um eine Strassenüberquerung handelt. Dies kann geschehen indem die Umgebung nach Strassen abgesucht wird, welche den aktuellen Routenabschnitt kreuzen oder indem geprüft wird ob sich ein „</w:t>
      </w:r>
      <w:proofErr w:type="spellStart"/>
      <w:r w:rsidR="001820FA" w:rsidRPr="00423D5F">
        <w:t>crossing</w:t>
      </w:r>
      <w:proofErr w:type="spellEnd"/>
      <w:r w:rsidR="001820FA" w:rsidRPr="00423D5F">
        <w:t xml:space="preserve">“-Node darin befindet. </w:t>
      </w:r>
    </w:p>
    <w:p w14:paraId="3767408B" w14:textId="77777777" w:rsidR="00D047CF" w:rsidRPr="00423D5F" w:rsidRDefault="00D047CF" w:rsidP="00C0772F">
      <w:pPr>
        <w:rPr>
          <w:rFonts w:eastAsiaTheme="majorEastAsia" w:cstheme="majorBidi"/>
          <w:color w:val="000000" w:themeColor="text1"/>
        </w:rPr>
      </w:pPr>
      <w:r w:rsidRPr="00423D5F">
        <w:br w:type="page"/>
      </w:r>
    </w:p>
    <w:p w14:paraId="0F23DF5A" w14:textId="77777777" w:rsidR="00075FF7" w:rsidRPr="00423D5F" w:rsidRDefault="00075FF7" w:rsidP="00C0772F">
      <w:pPr>
        <w:pStyle w:val="Heading4"/>
      </w:pPr>
      <w:r w:rsidRPr="00423D5F">
        <w:lastRenderedPageBreak/>
        <w:t>Kommentarfunktion</w:t>
      </w:r>
    </w:p>
    <w:p w14:paraId="6E3C44C7" w14:textId="69999937" w:rsidR="00075FF7" w:rsidRPr="00423D5F" w:rsidRDefault="00835C47" w:rsidP="00C0772F">
      <w:r w:rsidRPr="00423D5F">
        <w:t>In einem Gespräch bei der Stiftung „Zugang für alle“ hatte eine blinde Person die Idee einer Kommentarfunktion. Diese wäre für feinkörnige Informationen gedacht wie sie auch OpenStreetMap nicht erfasst. Dazu gehören zum Beispiel die Gehsteighöhe oder hervorstehende Briefkästen. Der Anwender könnte dann an einem Punkt in der Route einen Marker setzen</w:t>
      </w:r>
      <w:r w:rsidR="00A81F41" w:rsidRPr="00423D5F">
        <w:t>,</w:t>
      </w:r>
      <w:r w:rsidRPr="00423D5F">
        <w:t xml:space="preserve"> welcher die aktuelle GPS-Position erhält. </w:t>
      </w:r>
      <w:r w:rsidR="00395F97" w:rsidRPr="00423D5F">
        <w:t>Dazu</w:t>
      </w:r>
      <w:r w:rsidRPr="00423D5F">
        <w:t xml:space="preserve"> könnte </w:t>
      </w:r>
      <w:r w:rsidR="00395F97" w:rsidRPr="00423D5F">
        <w:t>er</w:t>
      </w:r>
      <w:r w:rsidRPr="00423D5F">
        <w:t xml:space="preserve"> einen Text hinterlassen welcher für alle anderen Anwender genau an dieser Stelle auch angezeigt wird. Eventuell müsste dann aber jemand manuell die Marker nachbearbeiten und an die richtige Stelle setzen da GPS nicht immer punktgenau ist.</w:t>
      </w:r>
    </w:p>
    <w:p w14:paraId="19277244" w14:textId="77777777" w:rsidR="00075FF7" w:rsidRPr="00423D5F" w:rsidRDefault="00075FF7" w:rsidP="00C0772F">
      <w:pPr>
        <w:pStyle w:val="Heading4"/>
      </w:pPr>
      <w:r w:rsidRPr="00423D5F">
        <w:t>Manuelle Zieleingabe</w:t>
      </w:r>
    </w:p>
    <w:p w14:paraId="6E03EDAA" w14:textId="29D77649" w:rsidR="00395F97" w:rsidRPr="00423D5F" w:rsidRDefault="00835C47" w:rsidP="00C0772F">
      <w:r w:rsidRPr="00423D5F">
        <w:t>Während der Arbeit wurde die Standortausgabe um die Navigation zu den ausgegebenen POIs erweitert. In einer Weiterentwicklung wäre die Möglich</w:t>
      </w:r>
      <w:r w:rsidR="006A6F6C" w:rsidRPr="00423D5F">
        <w:t>keit einer m</w:t>
      </w:r>
      <w:r w:rsidRPr="00423D5F">
        <w:t xml:space="preserve">anuellen Zieleingabe als Adresse wichtig. Hier spielt die Problematik der Suchresultate aus Nominatim eine Rolle. Nicht immer sind Hausnummern in OpenStreetMap eingetragen. Es wäre daher ein anderer Dienst notwendig, welcher die genauen Koordinaten einer gegebenen </w:t>
      </w:r>
    </w:p>
    <w:p w14:paraId="19576ACE" w14:textId="77777777" w:rsidR="00037D24" w:rsidRPr="00423D5F" w:rsidRDefault="00835C47" w:rsidP="00C0772F">
      <w:r w:rsidRPr="00423D5F">
        <w:t xml:space="preserve">Adresse mit Hausnummer ausgeben kann. Dies wäre auch für die manuelle Standortangabe relevant. </w:t>
      </w:r>
    </w:p>
    <w:p w14:paraId="49A91AFB" w14:textId="77777777" w:rsidR="00075FF7" w:rsidRPr="00423D5F" w:rsidRDefault="00075FF7" w:rsidP="00C0772F">
      <w:pPr>
        <w:pStyle w:val="Heading4"/>
      </w:pPr>
      <w:r w:rsidRPr="00423D5F">
        <w:t>Suchen von POIs anhand von Suchbegriffen</w:t>
      </w:r>
    </w:p>
    <w:p w14:paraId="777CE739" w14:textId="37A5991B" w:rsidR="00D51058" w:rsidRPr="00423D5F" w:rsidRDefault="00540DC4" w:rsidP="00C0772F">
      <w:r w:rsidRPr="00423D5F">
        <w:t>Zurzeit</w:t>
      </w:r>
      <w:r w:rsidR="00D51058" w:rsidRPr="00423D5F">
        <w:t xml:space="preserve"> werden die POIs anhand von Tags gesucht, so hat ein Restaurant zum Beispiel den Tag „</w:t>
      </w:r>
      <w:proofErr w:type="spellStart"/>
      <w:r w:rsidR="00D51058" w:rsidRPr="00423D5F">
        <w:t>amenity</w:t>
      </w:r>
      <w:proofErr w:type="spellEnd"/>
      <w:r w:rsidR="00D51058" w:rsidRPr="00423D5F">
        <w:t>=</w:t>
      </w:r>
      <w:proofErr w:type="spellStart"/>
      <w:r w:rsidR="00D51058" w:rsidRPr="00423D5F">
        <w:t>restaurant</w:t>
      </w:r>
      <w:proofErr w:type="spellEnd"/>
      <w:r w:rsidR="00D51058" w:rsidRPr="00423D5F">
        <w:t>“. Wenn der Anwender nun genau weiss wie ein Lokal heisst, aber nicht weiss</w:t>
      </w:r>
      <w:r w:rsidR="00762783" w:rsidRPr="00423D5F">
        <w:t>,</w:t>
      </w:r>
      <w:r w:rsidR="00D51058" w:rsidRPr="00423D5F">
        <w:t xml:space="preserve"> ob es als ein Café, Pub, Restaurant oder sogar als Imbiss in OpenStreetMap erfasst ist, so muss er unter Umständen eine lange Liste von Resultaten in der Standortausgabe durchsuchen um das passende Lokal zu finden. Unter Umständen könnte das Lokal auch gar nicht in OSM eingetragen sein. </w:t>
      </w:r>
      <w:r w:rsidR="00762783" w:rsidRPr="00423D5F">
        <w:t xml:space="preserve">In </w:t>
      </w:r>
      <w:r w:rsidR="00395F97" w:rsidRPr="00423D5F">
        <w:t>diesem</w:t>
      </w:r>
      <w:r w:rsidR="00762783" w:rsidRPr="00423D5F">
        <w:t xml:space="preserve"> Fall</w:t>
      </w:r>
      <w:r w:rsidR="00D51058" w:rsidRPr="00423D5F">
        <w:t xml:space="preserve"> müsste auf eine andere Datenquelle zurückg</w:t>
      </w:r>
      <w:r w:rsidR="00395F97" w:rsidRPr="00423D5F">
        <w:t>egriffen werden</w:t>
      </w:r>
      <w:r w:rsidR="00D51058" w:rsidRPr="00423D5F">
        <w:t xml:space="preserve">. Sofern das Lokal in OSM erfasst ist könnte </w:t>
      </w:r>
      <w:r w:rsidR="00395F97" w:rsidRPr="00423D5F">
        <w:t>eine</w:t>
      </w:r>
      <w:r w:rsidR="00D51058" w:rsidRPr="00423D5F">
        <w:t xml:space="preserve"> Such</w:t>
      </w:r>
      <w:r w:rsidR="008168AF" w:rsidRPr="00423D5F">
        <w:t xml:space="preserve">funktion </w:t>
      </w:r>
      <w:r w:rsidR="00D51058" w:rsidRPr="00423D5F">
        <w:t xml:space="preserve">via Nominatim </w:t>
      </w:r>
      <w:r w:rsidR="00395F97" w:rsidRPr="00423D5F">
        <w:t>eingebaut werden</w:t>
      </w:r>
      <w:r w:rsidR="00D51058" w:rsidRPr="00423D5F">
        <w:t xml:space="preserve"> und wie bei der manuellen Standortangabe eine Auswahl an Suchergebnissen </w:t>
      </w:r>
      <w:r w:rsidR="00395F97" w:rsidRPr="00423D5F">
        <w:t>präsentiert werden</w:t>
      </w:r>
      <w:r w:rsidR="00D51058" w:rsidRPr="00423D5F">
        <w:t>.</w:t>
      </w:r>
    </w:p>
    <w:p w14:paraId="0DBF5FF5" w14:textId="77777777" w:rsidR="00F97FCE" w:rsidRPr="00423D5F" w:rsidRDefault="00D51058" w:rsidP="00C0772F">
      <w:pPr>
        <w:pStyle w:val="Heading4"/>
      </w:pPr>
      <w:r w:rsidRPr="00423D5F">
        <w:t>Aufzeichnen</w:t>
      </w:r>
      <w:r w:rsidR="00F97FCE" w:rsidRPr="00423D5F">
        <w:t xml:space="preserve"> einer Route</w:t>
      </w:r>
    </w:p>
    <w:p w14:paraId="01D1035D" w14:textId="678FAF8E" w:rsidR="00037D24" w:rsidRPr="00423D5F" w:rsidRDefault="008168AF" w:rsidP="00C0772F">
      <w:pPr>
        <w:pStyle w:val="NoSpacing"/>
      </w:pPr>
      <w:r w:rsidRPr="00423D5F">
        <w:t xml:space="preserve">Dies ist eine Funktion welche sich einer der Betroffenen gewünscht hat. Er hat damit gemeint, dass er vielleicht eine bessere Route zu einem Ziel kennt, als ihm das Navigationssystem oder die Routinganwendung angibt. In diesem Fall könnte er die Route aufnehmen und </w:t>
      </w:r>
      <w:r w:rsidR="00395F97" w:rsidRPr="00423D5F">
        <w:t>bei Bedarf</w:t>
      </w:r>
      <w:r w:rsidRPr="00423D5F">
        <w:t xml:space="preserve"> abspielen lassen. So könnte er sich unter Umständen auch weniger leicht verlaufen, da er einfach die aufgezeichnete Route zurücklaufen kann. Dies macht auf jeden Fall Sinn, da die Daten in OSM nicht immer vollständig sind und der eine oder andere Fussgängerst</w:t>
      </w:r>
      <w:r w:rsidR="00E73B64" w:rsidRPr="00423D5F">
        <w:t xml:space="preserve">reifen oder Fussweg noch fehlt und die </w:t>
      </w:r>
      <w:r w:rsidR="00395F97" w:rsidRPr="00423D5F">
        <w:t>von OSRM erhaltene</w:t>
      </w:r>
      <w:r w:rsidR="00E73B64" w:rsidRPr="00423D5F">
        <w:t xml:space="preserve"> Route einen Umweg nehmen würde.</w:t>
      </w:r>
    </w:p>
    <w:p w14:paraId="4A7AB398" w14:textId="77777777" w:rsidR="00A026BC" w:rsidRPr="00423D5F" w:rsidRDefault="00A026BC" w:rsidP="00C0772F">
      <w:pPr>
        <w:rPr>
          <w:rFonts w:eastAsiaTheme="majorEastAsia" w:cstheme="majorBidi"/>
          <w:color w:val="595959" w:themeColor="text1" w:themeTint="A6"/>
        </w:rPr>
      </w:pPr>
      <w:r w:rsidRPr="00423D5F">
        <w:br w:type="page"/>
      </w:r>
    </w:p>
    <w:p w14:paraId="60489986" w14:textId="77777777" w:rsidR="00EC5CB1" w:rsidRPr="00423D5F" w:rsidRDefault="00EC5CB1" w:rsidP="00C0772F">
      <w:pPr>
        <w:pStyle w:val="Heading2"/>
      </w:pPr>
      <w:bookmarkStart w:id="226" w:name="_Toc241489934"/>
      <w:bookmarkStart w:id="227" w:name="_Toc374995821"/>
      <w:bookmarkStart w:id="228" w:name="_Toc375047337"/>
      <w:bookmarkStart w:id="229" w:name="_Toc375142668"/>
      <w:r w:rsidRPr="00423D5F">
        <w:lastRenderedPageBreak/>
        <w:t xml:space="preserve">Projektmanagement und </w:t>
      </w:r>
      <w:proofErr w:type="spellStart"/>
      <w:r w:rsidRPr="00423D5F">
        <w:t>Projektmonitoring</w:t>
      </w:r>
      <w:bookmarkEnd w:id="226"/>
      <w:bookmarkEnd w:id="227"/>
      <w:bookmarkEnd w:id="228"/>
      <w:bookmarkEnd w:id="229"/>
      <w:proofErr w:type="spellEnd"/>
    </w:p>
    <w:p w14:paraId="5C368936" w14:textId="77777777" w:rsidR="00EC5CB1" w:rsidRPr="00423D5F" w:rsidRDefault="00EC5CB1" w:rsidP="00C0772F">
      <w:pPr>
        <w:pStyle w:val="Heading3"/>
      </w:pPr>
      <w:bookmarkStart w:id="230" w:name="_Toc374995822"/>
      <w:bookmarkStart w:id="231" w:name="_Toc375047338"/>
      <w:bookmarkStart w:id="232" w:name="_Toc375142669"/>
      <w:r w:rsidRPr="00423D5F">
        <w:t>Projektmanagement</w:t>
      </w:r>
      <w:bookmarkEnd w:id="230"/>
      <w:bookmarkEnd w:id="231"/>
      <w:bookmarkEnd w:id="232"/>
    </w:p>
    <w:p w14:paraId="333ACD29" w14:textId="77777777" w:rsidR="004933BA" w:rsidRPr="00423D5F" w:rsidRDefault="004933BA" w:rsidP="00C0772F">
      <w:r w:rsidRPr="00423D5F">
        <w:t>Das Projekt wurde agil durchgeführt. Es wurden jede Woche vor dem Meeting mit dem Betreuer die Ziele für die nächste Woche definiert.</w:t>
      </w:r>
    </w:p>
    <w:p w14:paraId="71DD70FD" w14:textId="77777777" w:rsidR="00D03EFE" w:rsidRPr="00423D5F" w:rsidRDefault="00EC5CB1" w:rsidP="00C0772F">
      <w:pPr>
        <w:pStyle w:val="Heading4"/>
      </w:pPr>
      <w:r w:rsidRPr="00423D5F">
        <w:t>Zeitplanung</w:t>
      </w:r>
    </w:p>
    <w:p w14:paraId="5744849B" w14:textId="77777777" w:rsidR="00D03EFE" w:rsidRPr="00423D5F" w:rsidRDefault="00D03EFE" w:rsidP="00C0772F">
      <w:r w:rsidRPr="00423D5F">
        <w:t xml:space="preserve">Zu Beginn der Arbeit wurden 5 Meilensteine als Zeitplan für die Arbeit gesetzt. Der Meilenstein 1 schliesst die </w:t>
      </w:r>
      <w:proofErr w:type="spellStart"/>
      <w:r w:rsidRPr="00423D5F">
        <w:t>Inception</w:t>
      </w:r>
      <w:proofErr w:type="spellEnd"/>
      <w:r w:rsidRPr="00423D5F">
        <w:t xml:space="preserve">-Phase ab. Der Meilenstein 2 schliesst die Elaborationsphase ab und der Meilenstein 3 (bzw. 4) steht für das Ende der </w:t>
      </w:r>
      <w:proofErr w:type="spellStart"/>
      <w:r w:rsidRPr="00423D5F">
        <w:t>Construction</w:t>
      </w:r>
      <w:proofErr w:type="spellEnd"/>
      <w:r w:rsidRPr="00423D5F">
        <w:t xml:space="preserve">-Phase. Nach der </w:t>
      </w:r>
      <w:proofErr w:type="spellStart"/>
      <w:r w:rsidRPr="00423D5F">
        <w:t>Construction</w:t>
      </w:r>
      <w:proofErr w:type="spellEnd"/>
      <w:r w:rsidRPr="00423D5F">
        <w:t>-Phase der Arbeit beginnt dann die Transition Phase</w:t>
      </w:r>
      <w:r w:rsidR="003E3A6B" w:rsidRPr="00423D5F">
        <w:t>,</w:t>
      </w:r>
      <w:r w:rsidRPr="00423D5F">
        <w:t xml:space="preserve"> in der die Arbeit an den Kunden übergeben wird.</w:t>
      </w:r>
    </w:p>
    <w:p w14:paraId="7AA02152" w14:textId="77777777" w:rsidR="00D03EFE" w:rsidRPr="00423D5F" w:rsidRDefault="00D03EFE" w:rsidP="00C0772F">
      <w:pPr>
        <w:pStyle w:val="Heading5"/>
      </w:pPr>
      <w:r w:rsidRPr="00423D5F">
        <w:t>M1 – Analysephase abgeschlossen (06.10.13)</w:t>
      </w:r>
    </w:p>
    <w:p w14:paraId="6C2B4005" w14:textId="77777777" w:rsidR="00D03EFE" w:rsidRPr="00423D5F" w:rsidRDefault="00D03EFE" w:rsidP="00C0772F">
      <w:r w:rsidRPr="00423D5F">
        <w:t>In der Analysephase wurde das Umfeld des Projekts angeschaut. Es wurde geklärt, welche Geräte und Anwendungen blinde und sehbehinderte Menschen nutzen und wie sie sich damit zurechtfinden.</w:t>
      </w:r>
    </w:p>
    <w:p w14:paraId="5243FC1F" w14:textId="77777777" w:rsidR="00D03EFE" w:rsidRPr="00423D5F" w:rsidRDefault="00D03EFE" w:rsidP="00C0772F">
      <w:pPr>
        <w:pStyle w:val="BodyText"/>
      </w:pPr>
      <w:r w:rsidRPr="00423D5F">
        <w:t xml:space="preserve">Technologien wie OpenStreetMap und </w:t>
      </w:r>
      <w:proofErr w:type="spellStart"/>
      <w:r w:rsidRPr="00423D5F">
        <w:t>Phonegap</w:t>
      </w:r>
      <w:proofErr w:type="spellEnd"/>
      <w:r w:rsidRPr="00423D5F">
        <w:t xml:space="preserve">, die zum Entwickeln einer mobilen Web Map gebraucht werden, wurden betrachtet und getestet. </w:t>
      </w:r>
    </w:p>
    <w:p w14:paraId="152C184B" w14:textId="77777777" w:rsidR="00D03EFE" w:rsidRPr="00423D5F" w:rsidRDefault="00D03EFE" w:rsidP="00C0772F">
      <w:pPr>
        <w:pStyle w:val="Heading5"/>
      </w:pPr>
      <w:r w:rsidRPr="00423D5F">
        <w:t xml:space="preserve">M2 – Evaluationsphase abgeschlossen (13.10.13) </w:t>
      </w:r>
    </w:p>
    <w:p w14:paraId="57AC9F5B" w14:textId="77777777" w:rsidR="00D03EFE" w:rsidRPr="00423D5F" w:rsidRDefault="00D03EFE" w:rsidP="00C0772F">
      <w:pPr>
        <w:pStyle w:val="BodyText"/>
      </w:pPr>
      <w:r w:rsidRPr="00423D5F">
        <w:t>Der aktuelle Stand der Technik wurde betrachtet. Vorhandene Produkte, die ähnl</w:t>
      </w:r>
      <w:r w:rsidRPr="00423D5F">
        <w:t>i</w:t>
      </w:r>
      <w:r w:rsidRPr="00423D5F">
        <w:t xml:space="preserve">che Funktionalitäten aufweisen, wurden mit der zu entwickelnden Applikation verglichen um eine Anwendung mit allen Vorzügen zu entwickeln. </w:t>
      </w:r>
    </w:p>
    <w:p w14:paraId="146A430C" w14:textId="77777777" w:rsidR="00D03EFE" w:rsidRPr="00423D5F" w:rsidRDefault="00D03EFE" w:rsidP="00C0772F">
      <w:pPr>
        <w:pStyle w:val="Heading5"/>
      </w:pPr>
      <w:r w:rsidRPr="00423D5F">
        <w:t>M3 – Implementationsphase abgeschlossen (24.11.13)</w:t>
      </w:r>
    </w:p>
    <w:p w14:paraId="4B9AE6CB" w14:textId="77777777" w:rsidR="00D03EFE" w:rsidRPr="00423D5F" w:rsidRDefault="00D03EFE" w:rsidP="00C0772F">
      <w:pPr>
        <w:pStyle w:val="BodyText"/>
      </w:pPr>
      <w:r w:rsidRPr="00423D5F">
        <w:t>Bei der Implementation wurden das Aussehen und die Funktionalitäten der Applik</w:t>
      </w:r>
      <w:r w:rsidRPr="00423D5F">
        <w:t>a</w:t>
      </w:r>
      <w:r w:rsidRPr="00423D5F">
        <w:t>tion entwickelt und ausgebaut. Dazu wurden die Aufgaben in Arbeitspakete eingeteilt und unabhängig voneinander abgearbeitet.</w:t>
      </w:r>
    </w:p>
    <w:p w14:paraId="1094E5DF" w14:textId="77777777" w:rsidR="00D03EFE" w:rsidRPr="00423D5F" w:rsidRDefault="00D03EFE" w:rsidP="00C0772F">
      <w:pPr>
        <w:pStyle w:val="Heading5"/>
      </w:pPr>
      <w:r w:rsidRPr="00423D5F">
        <w:t>M4 – Testphase abgeschlossen (08.12.13)</w:t>
      </w:r>
    </w:p>
    <w:p w14:paraId="3B43539C" w14:textId="65BC83C4" w:rsidR="00D03EFE" w:rsidRPr="00423D5F" w:rsidRDefault="00D03EFE" w:rsidP="00C0772F">
      <w:pPr>
        <w:pStyle w:val="BodyText"/>
      </w:pPr>
      <w:r w:rsidRPr="00423D5F">
        <w:t>Um sicherzustellen, dass die Anwendung richtig läuft, wurden verschiedene Tests durchgeführt. Da die Applikation auf verschiedenen Endgeräten laufen soll, müssen die Tests auch auf diesen korrekt durchlaufen.</w:t>
      </w:r>
    </w:p>
    <w:p w14:paraId="20EB58F9" w14:textId="77777777" w:rsidR="00D03EFE" w:rsidRPr="00423D5F" w:rsidRDefault="00D03EFE" w:rsidP="00C0772F">
      <w:pPr>
        <w:pStyle w:val="Heading5"/>
      </w:pPr>
      <w:r w:rsidRPr="00423D5F">
        <w:t>M5 – Dokumentationsphase abgeschlossen (20.12.13)</w:t>
      </w:r>
    </w:p>
    <w:p w14:paraId="7FC0FF00" w14:textId="77777777" w:rsidR="00D03EFE" w:rsidRPr="00423D5F" w:rsidRDefault="00D03EFE" w:rsidP="00C0772F">
      <w:pPr>
        <w:pStyle w:val="BodyText"/>
      </w:pPr>
      <w:r w:rsidRPr="00423D5F">
        <w:t>Bis zur Abgabe wurde an der Dokumentation des Projekts gearbeitet. Der entsta</w:t>
      </w:r>
      <w:r w:rsidRPr="00423D5F">
        <w:t>n</w:t>
      </w:r>
      <w:r w:rsidRPr="00423D5F">
        <w:t>dene Bericht enthält alle wichtigen Errungenschaften, Erkenntnisse und Anstösse für Wei</w:t>
      </w:r>
      <w:r w:rsidR="00050AF7" w:rsidRPr="00423D5F">
        <w:t>terentwicklungen der Anwendung.</w:t>
      </w:r>
    </w:p>
    <w:p w14:paraId="2A03AC32" w14:textId="77777777" w:rsidR="00A50D96" w:rsidRPr="00423D5F" w:rsidRDefault="00A50D96" w:rsidP="00C0772F">
      <w:pPr>
        <w:rPr>
          <w:rFonts w:eastAsiaTheme="majorEastAsia" w:cstheme="majorBidi"/>
          <w:color w:val="000000" w:themeColor="text1"/>
        </w:rPr>
      </w:pPr>
      <w:r w:rsidRPr="00423D5F">
        <w:br w:type="page"/>
      </w:r>
    </w:p>
    <w:p w14:paraId="69F1C41E" w14:textId="77777777" w:rsidR="00EC5CB1" w:rsidRPr="00423D5F" w:rsidRDefault="00050AF7" w:rsidP="00C0772F">
      <w:pPr>
        <w:pStyle w:val="Heading4"/>
      </w:pPr>
      <w:r w:rsidRPr="00423D5F">
        <w:lastRenderedPageBreak/>
        <w:t>Zielerreichung</w:t>
      </w:r>
    </w:p>
    <w:p w14:paraId="7AFD9773" w14:textId="77777777" w:rsidR="00050AF7" w:rsidRPr="00423D5F" w:rsidRDefault="00050AF7" w:rsidP="00C0772F">
      <w:r w:rsidRPr="00423D5F">
        <w:t>Als Aufgabenstellung gegeben war eine App zur reinen Standortausgabe. In der Evaluationsphase kristallisierte sich dann nach mehreren Meetings mit Mitgliedern (darunter auch blinde und sehbehinderte Personen) der Stiftung „Zugang für alle“ heraus, dass die Grundidee der Aufgabenstellung nicht wirklich neu und innovativ war. Vielmehr wurde ein brauchbares Werkzeug zur Fussgängernavigation gewünscht. Deshalb verschob sich die Evaluationsphase um mehrere Tage. Am Ende konnte dann zusätzlich zur Aufgabenstellung der Standortausgabe auch noch ein funktionsfähiges Fussgängerrouting erstellt werden. Das Ziel der Arbeit wurde somit erreicht, sogar etwas übe</w:t>
      </w:r>
      <w:r w:rsidRPr="00423D5F">
        <w:t>r</w:t>
      </w:r>
      <w:r w:rsidRPr="00423D5F">
        <w:t>troffen.</w:t>
      </w:r>
    </w:p>
    <w:p w14:paraId="6DA80DD6" w14:textId="77777777" w:rsidR="00050AF7" w:rsidRPr="00423D5F" w:rsidRDefault="00050AF7" w:rsidP="00C0772F">
      <w:pPr>
        <w:pStyle w:val="BodyText"/>
      </w:pPr>
    </w:p>
    <w:p w14:paraId="6327BCB5" w14:textId="77777777" w:rsidR="00EC5CB1" w:rsidRPr="00423D5F" w:rsidRDefault="00EC5CB1" w:rsidP="00C0772F">
      <w:pPr>
        <w:pStyle w:val="Heading3"/>
      </w:pPr>
      <w:bookmarkStart w:id="233" w:name="_Toc374995823"/>
      <w:bookmarkStart w:id="234" w:name="_Toc375047339"/>
      <w:bookmarkStart w:id="235" w:name="_Toc375142670"/>
      <w:proofErr w:type="spellStart"/>
      <w:r w:rsidRPr="00423D5F">
        <w:t>Projektmonitoring</w:t>
      </w:r>
      <w:bookmarkEnd w:id="233"/>
      <w:bookmarkEnd w:id="234"/>
      <w:bookmarkEnd w:id="235"/>
      <w:proofErr w:type="spellEnd"/>
    </w:p>
    <w:p w14:paraId="067F503D" w14:textId="45130ECF" w:rsidR="00D03EFE" w:rsidRPr="00423D5F" w:rsidRDefault="003E3A6B" w:rsidP="00C0772F">
      <w:bookmarkStart w:id="236" w:name="_Toc241489935"/>
      <w:r w:rsidRPr="00423D5F">
        <w:t xml:space="preserve">Der </w:t>
      </w:r>
      <w:r w:rsidR="00D03EFE" w:rsidRPr="00423D5F">
        <w:t>HTML</w:t>
      </w:r>
      <w:r w:rsidRPr="00423D5F">
        <w:t>-Code</w:t>
      </w:r>
      <w:r w:rsidR="00D03EFE" w:rsidRPr="00423D5F">
        <w:t xml:space="preserve"> wurde mit einem HTML-</w:t>
      </w:r>
      <w:proofErr w:type="spellStart"/>
      <w:r w:rsidR="00D03EFE" w:rsidRPr="00423D5F">
        <w:t>Validator</w:t>
      </w:r>
      <w:proofErr w:type="spellEnd"/>
      <w:r w:rsidR="00D03EFE" w:rsidRPr="00423D5F">
        <w:t xml:space="preserve"> </w:t>
      </w:r>
      <w:r w:rsidR="00395F97" w:rsidRPr="00423D5F">
        <w:t>(</w:t>
      </w:r>
      <w:hyperlink r:id="rId112" w:history="1">
        <w:r w:rsidR="00395F97" w:rsidRPr="00423D5F">
          <w:rPr>
            <w:rStyle w:val="Hyperlink"/>
          </w:rPr>
          <w:t>http://validator.w3.org/</w:t>
        </w:r>
      </w:hyperlink>
      <w:r w:rsidR="00395F97" w:rsidRPr="00423D5F">
        <w:t>)</w:t>
      </w:r>
      <w:r w:rsidR="00D03EFE" w:rsidRPr="00423D5F">
        <w:t xml:space="preserve"> </w:t>
      </w:r>
      <w:r w:rsidR="00395F97" w:rsidRPr="00423D5F">
        <w:t xml:space="preserve">online </w:t>
      </w:r>
      <w:r w:rsidR="00D03EFE" w:rsidRPr="00423D5F">
        <w:t xml:space="preserve">getestet. </w:t>
      </w:r>
      <w:r w:rsidR="003D61DB" w:rsidRPr="00423D5F">
        <w:t xml:space="preserve">Der JavaScript Code wurde mit dem </w:t>
      </w:r>
      <w:proofErr w:type="spellStart"/>
      <w:r w:rsidR="003D61DB" w:rsidRPr="00423D5F">
        <w:t>Eclipse-Plugin</w:t>
      </w:r>
      <w:proofErr w:type="spellEnd"/>
      <w:r w:rsidR="003D61DB" w:rsidRPr="00423D5F">
        <w:t xml:space="preserve"> </w:t>
      </w:r>
      <w:proofErr w:type="spellStart"/>
      <w:r w:rsidR="003D61DB" w:rsidRPr="00423D5F">
        <w:t>JSHint</w:t>
      </w:r>
      <w:proofErr w:type="spellEnd"/>
      <w:r w:rsidR="003D61DB" w:rsidRPr="00423D5F">
        <w:t xml:space="preserve"> validiert.</w:t>
      </w:r>
      <w:r w:rsidR="00A06637" w:rsidRPr="00423D5F">
        <w:t xml:space="preserve"> Es wurden stetige Code-Reviews der Änderungen vorgenommen, zeitlich immer dann</w:t>
      </w:r>
      <w:r w:rsidR="00CD529A" w:rsidRPr="00423D5F">
        <w:t>,</w:t>
      </w:r>
      <w:r w:rsidR="00A06637" w:rsidRPr="00423D5F">
        <w:t xml:space="preserve"> wenn eine Funktionalität in das </w:t>
      </w:r>
      <w:proofErr w:type="spellStart"/>
      <w:r w:rsidR="00A06637" w:rsidRPr="00423D5F">
        <w:t>github</w:t>
      </w:r>
      <w:proofErr w:type="spellEnd"/>
      <w:r w:rsidR="00A06637" w:rsidRPr="00423D5F">
        <w:t xml:space="preserve"> Repository geschrieben wurde.</w:t>
      </w:r>
    </w:p>
    <w:p w14:paraId="5D35D786" w14:textId="77777777" w:rsidR="00BF78F8" w:rsidRPr="00423D5F" w:rsidRDefault="00BF78F8" w:rsidP="00C0772F">
      <w:r w:rsidRPr="00423D5F">
        <w:br w:type="page"/>
      </w:r>
    </w:p>
    <w:p w14:paraId="759A25B0" w14:textId="77777777" w:rsidR="00BF78F8" w:rsidRPr="00423D5F" w:rsidRDefault="00BF78F8" w:rsidP="00C0772F">
      <w:pPr>
        <w:sectPr w:rsidR="00BF78F8" w:rsidRPr="00423D5F" w:rsidSect="007965A2">
          <w:headerReference w:type="default" r:id="rId113"/>
          <w:footerReference w:type="default" r:id="rId114"/>
          <w:footerReference w:type="first" r:id="rId115"/>
          <w:pgSz w:w="11906" w:h="16838"/>
          <w:pgMar w:top="452" w:right="1418" w:bottom="992" w:left="1418" w:header="709" w:footer="709" w:gutter="0"/>
          <w:cols w:space="708"/>
          <w:titlePg/>
          <w:docGrid w:linePitch="360"/>
        </w:sectPr>
      </w:pPr>
    </w:p>
    <w:p w14:paraId="35A4D45D" w14:textId="77777777" w:rsidR="00E35442" w:rsidRPr="00423D5F" w:rsidRDefault="00E35442" w:rsidP="00C0772F">
      <w:pPr>
        <w:pStyle w:val="Heading3"/>
      </w:pPr>
      <w:bookmarkStart w:id="237" w:name="_Toc374995824"/>
      <w:bookmarkStart w:id="238" w:name="_Toc375047340"/>
      <w:bookmarkStart w:id="239" w:name="_Toc375142671"/>
      <w:r w:rsidRPr="00423D5F">
        <w:lastRenderedPageBreak/>
        <w:t>Risikomanagement</w:t>
      </w:r>
      <w:bookmarkEnd w:id="237"/>
      <w:bookmarkEnd w:id="238"/>
      <w:bookmarkEnd w:id="239"/>
    </w:p>
    <w:p w14:paraId="0F73BE58" w14:textId="77777777" w:rsidR="00E35442" w:rsidRPr="00423D5F" w:rsidRDefault="00E35442" w:rsidP="00C0772F">
      <w:r w:rsidRPr="00423D5F">
        <w:t>Zu Beginn des Projektes wurden folgende Risiken erkannt und Massnahmen definiert.</w:t>
      </w:r>
      <w:r w:rsidR="00EE1696" w:rsidRPr="00423D5F">
        <w:t xml:space="preserve"> Der Schaden wird in Arbeitsstunden gerechnet, da das Projekt keinen Kostenaufwand für den Kunden produziert hat. Der gewichtete Schaden berechnet sich aus der Eintrittswahrscheinlichkeit und dem maximalen Schaden.</w:t>
      </w:r>
    </w:p>
    <w:p w14:paraId="6659DF2D" w14:textId="77777777" w:rsidR="00D047CF" w:rsidRPr="00423D5F" w:rsidRDefault="00D047CF" w:rsidP="00C0772F"/>
    <w:tbl>
      <w:tblPr>
        <w:tblStyle w:val="TableGrid"/>
        <w:tblW w:w="14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6"/>
        <w:gridCol w:w="2091"/>
        <w:gridCol w:w="1985"/>
        <w:gridCol w:w="1701"/>
        <w:gridCol w:w="1701"/>
        <w:gridCol w:w="1607"/>
        <w:gridCol w:w="2504"/>
        <w:gridCol w:w="1134"/>
      </w:tblGrid>
      <w:tr w:rsidR="00554EB3" w:rsidRPr="00423D5F" w14:paraId="21CCD71E" w14:textId="77777777" w:rsidTr="005F674C">
        <w:tc>
          <w:tcPr>
            <w:tcW w:w="1986" w:type="dxa"/>
            <w:tcBorders>
              <w:bottom w:val="single" w:sz="4" w:space="0" w:color="auto"/>
              <w:right w:val="single" w:sz="4" w:space="0" w:color="auto"/>
            </w:tcBorders>
          </w:tcPr>
          <w:p w14:paraId="20D3BDCE" w14:textId="77777777" w:rsidR="00554EB3" w:rsidRPr="00423D5F" w:rsidRDefault="00554EB3" w:rsidP="00C0772F">
            <w:pPr>
              <w:pStyle w:val="NoSpacing"/>
            </w:pPr>
            <w:r w:rsidRPr="00423D5F">
              <w:t>Risiko</w:t>
            </w:r>
          </w:p>
        </w:tc>
        <w:tc>
          <w:tcPr>
            <w:tcW w:w="2091" w:type="dxa"/>
            <w:tcBorders>
              <w:left w:val="single" w:sz="4" w:space="0" w:color="auto"/>
              <w:bottom w:val="single" w:sz="4" w:space="0" w:color="auto"/>
              <w:right w:val="single" w:sz="4" w:space="0" w:color="auto"/>
            </w:tcBorders>
          </w:tcPr>
          <w:p w14:paraId="7625565C" w14:textId="77777777" w:rsidR="00554EB3" w:rsidRPr="00423D5F" w:rsidRDefault="00554EB3" w:rsidP="00C0772F">
            <w:pPr>
              <w:pStyle w:val="NoSpacing"/>
            </w:pPr>
            <w:r w:rsidRPr="00423D5F">
              <w:t>Auswirkung</w:t>
            </w:r>
          </w:p>
        </w:tc>
        <w:tc>
          <w:tcPr>
            <w:tcW w:w="1985" w:type="dxa"/>
            <w:tcBorders>
              <w:left w:val="single" w:sz="4" w:space="0" w:color="auto"/>
              <w:bottom w:val="single" w:sz="4" w:space="0" w:color="auto"/>
              <w:right w:val="single" w:sz="4" w:space="0" w:color="auto"/>
            </w:tcBorders>
          </w:tcPr>
          <w:p w14:paraId="116EEF0D" w14:textId="77777777" w:rsidR="00554EB3" w:rsidRPr="00423D5F" w:rsidRDefault="00554EB3" w:rsidP="00C0772F">
            <w:pPr>
              <w:pStyle w:val="NoSpacing"/>
            </w:pPr>
            <w:r w:rsidRPr="00423D5F">
              <w:t>Massnahme</w:t>
            </w:r>
          </w:p>
        </w:tc>
        <w:tc>
          <w:tcPr>
            <w:tcW w:w="1701" w:type="dxa"/>
            <w:tcBorders>
              <w:left w:val="single" w:sz="4" w:space="0" w:color="auto"/>
              <w:bottom w:val="single" w:sz="4" w:space="0" w:color="auto"/>
              <w:right w:val="single" w:sz="4" w:space="0" w:color="auto"/>
            </w:tcBorders>
          </w:tcPr>
          <w:p w14:paraId="67D5814A" w14:textId="77777777" w:rsidR="00554EB3" w:rsidRPr="00423D5F" w:rsidRDefault="00554EB3" w:rsidP="00C0772F">
            <w:pPr>
              <w:pStyle w:val="NoSpacing"/>
            </w:pPr>
            <w:r w:rsidRPr="00423D5F">
              <w:t>Kosten der Massnahmen</w:t>
            </w:r>
          </w:p>
        </w:tc>
        <w:tc>
          <w:tcPr>
            <w:tcW w:w="1701" w:type="dxa"/>
            <w:tcBorders>
              <w:bottom w:val="single" w:sz="4" w:space="0" w:color="auto"/>
            </w:tcBorders>
          </w:tcPr>
          <w:p w14:paraId="04CDDD3C" w14:textId="77777777" w:rsidR="00554EB3" w:rsidRPr="00423D5F" w:rsidRDefault="00554EB3" w:rsidP="00C0772F">
            <w:pPr>
              <w:pStyle w:val="NoSpacing"/>
            </w:pPr>
            <w:r w:rsidRPr="00423D5F">
              <w:t>Max.</w:t>
            </w:r>
            <w:r w:rsidR="00EE1696" w:rsidRPr="00423D5F">
              <w:t xml:space="preserve"> </w:t>
            </w:r>
            <w:r w:rsidRPr="00423D5F">
              <w:t>Schaden in Arbeitsstunden</w:t>
            </w:r>
          </w:p>
        </w:tc>
        <w:tc>
          <w:tcPr>
            <w:tcW w:w="1607" w:type="dxa"/>
            <w:tcBorders>
              <w:left w:val="single" w:sz="4" w:space="0" w:color="auto"/>
              <w:bottom w:val="single" w:sz="4" w:space="0" w:color="auto"/>
              <w:right w:val="single" w:sz="4" w:space="0" w:color="auto"/>
            </w:tcBorders>
          </w:tcPr>
          <w:p w14:paraId="68AD091B" w14:textId="77777777" w:rsidR="00554EB3" w:rsidRPr="00423D5F" w:rsidRDefault="00554EB3" w:rsidP="00C0772F">
            <w:pPr>
              <w:pStyle w:val="NoSpacing"/>
            </w:pPr>
            <w:r w:rsidRPr="00423D5F">
              <w:t>Eintrittswahrscheinlichkeit</w:t>
            </w:r>
          </w:p>
        </w:tc>
        <w:tc>
          <w:tcPr>
            <w:tcW w:w="2504" w:type="dxa"/>
            <w:tcBorders>
              <w:left w:val="single" w:sz="4" w:space="0" w:color="auto"/>
              <w:bottom w:val="single" w:sz="4" w:space="0" w:color="auto"/>
              <w:right w:val="single" w:sz="4" w:space="0" w:color="auto"/>
            </w:tcBorders>
          </w:tcPr>
          <w:p w14:paraId="5143477F" w14:textId="77777777" w:rsidR="00554EB3" w:rsidRPr="00423D5F" w:rsidRDefault="00554EB3" w:rsidP="00C0772F">
            <w:pPr>
              <w:pStyle w:val="NoSpacing"/>
            </w:pPr>
            <w:r w:rsidRPr="00423D5F">
              <w:t>Gewichteter Schaden in Arbeitsstu</w:t>
            </w:r>
            <w:r w:rsidRPr="00423D5F">
              <w:t>n</w:t>
            </w:r>
            <w:r w:rsidRPr="00423D5F">
              <w:t>den</w:t>
            </w:r>
          </w:p>
        </w:tc>
        <w:tc>
          <w:tcPr>
            <w:tcW w:w="1134" w:type="dxa"/>
            <w:tcBorders>
              <w:left w:val="single" w:sz="4" w:space="0" w:color="auto"/>
              <w:bottom w:val="single" w:sz="4" w:space="0" w:color="auto"/>
            </w:tcBorders>
          </w:tcPr>
          <w:p w14:paraId="1D1AA230" w14:textId="77777777" w:rsidR="00554EB3" w:rsidRPr="00423D5F" w:rsidRDefault="00554EB3" w:rsidP="00C0772F">
            <w:pPr>
              <w:pStyle w:val="NoSpacing"/>
            </w:pPr>
            <w:r w:rsidRPr="00423D5F">
              <w:t>Priorität</w:t>
            </w:r>
          </w:p>
        </w:tc>
      </w:tr>
      <w:tr w:rsidR="00554EB3" w:rsidRPr="00423D5F" w14:paraId="64BB02F5" w14:textId="77777777" w:rsidTr="005F674C">
        <w:tc>
          <w:tcPr>
            <w:tcW w:w="1986" w:type="dxa"/>
            <w:tcBorders>
              <w:top w:val="single" w:sz="4" w:space="0" w:color="auto"/>
              <w:bottom w:val="single" w:sz="4" w:space="0" w:color="auto"/>
              <w:right w:val="single" w:sz="4" w:space="0" w:color="auto"/>
            </w:tcBorders>
          </w:tcPr>
          <w:p w14:paraId="4A655EE8" w14:textId="77777777" w:rsidR="00554EB3" w:rsidRPr="00423D5F" w:rsidRDefault="00554EB3" w:rsidP="00C0772F">
            <w:pPr>
              <w:pStyle w:val="NoSpacing"/>
            </w:pPr>
            <w:r w:rsidRPr="00423D5F">
              <w:t>Die App wird so entwickelt, dass der Nutzer sie nicht gebrauchen kann.</w:t>
            </w:r>
          </w:p>
        </w:tc>
        <w:tc>
          <w:tcPr>
            <w:tcW w:w="2091" w:type="dxa"/>
            <w:tcBorders>
              <w:top w:val="single" w:sz="4" w:space="0" w:color="auto"/>
              <w:left w:val="single" w:sz="4" w:space="0" w:color="auto"/>
              <w:bottom w:val="single" w:sz="4" w:space="0" w:color="auto"/>
              <w:right w:val="single" w:sz="4" w:space="0" w:color="auto"/>
            </w:tcBorders>
          </w:tcPr>
          <w:p w14:paraId="2DF6CF49" w14:textId="77777777" w:rsidR="00554EB3" w:rsidRPr="00423D5F" w:rsidRDefault="00554EB3" w:rsidP="00C0772F">
            <w:pPr>
              <w:pStyle w:val="NoSpacing"/>
            </w:pPr>
            <w:r w:rsidRPr="00423D5F">
              <w:t>Die Bewertung der Arbeit ist schlecht, Bachelor-Arbeit muss wiederholt werden.</w:t>
            </w:r>
          </w:p>
        </w:tc>
        <w:tc>
          <w:tcPr>
            <w:tcW w:w="1985" w:type="dxa"/>
            <w:tcBorders>
              <w:top w:val="single" w:sz="4" w:space="0" w:color="auto"/>
              <w:left w:val="single" w:sz="4" w:space="0" w:color="auto"/>
              <w:bottom w:val="single" w:sz="4" w:space="0" w:color="auto"/>
              <w:right w:val="single" w:sz="4" w:space="0" w:color="auto"/>
            </w:tcBorders>
          </w:tcPr>
          <w:p w14:paraId="707AF7A9" w14:textId="77777777" w:rsidR="00554EB3" w:rsidRPr="00423D5F" w:rsidRDefault="00554EB3" w:rsidP="00C0772F">
            <w:pPr>
              <w:pStyle w:val="NoSpacing"/>
            </w:pPr>
            <w:r w:rsidRPr="00423D5F">
              <w:t>Testen im Blindenmodus mit (halb-) geschlo</w:t>
            </w:r>
            <w:r w:rsidRPr="00423D5F">
              <w:t>s</w:t>
            </w:r>
            <w:r w:rsidRPr="00423D5F">
              <w:t>senen Augen.</w:t>
            </w:r>
          </w:p>
        </w:tc>
        <w:tc>
          <w:tcPr>
            <w:tcW w:w="1701" w:type="dxa"/>
            <w:tcBorders>
              <w:top w:val="single" w:sz="4" w:space="0" w:color="auto"/>
              <w:left w:val="single" w:sz="4" w:space="0" w:color="auto"/>
              <w:bottom w:val="single" w:sz="4" w:space="0" w:color="auto"/>
              <w:right w:val="single" w:sz="4" w:space="0" w:color="auto"/>
            </w:tcBorders>
          </w:tcPr>
          <w:p w14:paraId="387C0DEC" w14:textId="77777777" w:rsidR="00554EB3" w:rsidRPr="00423D5F" w:rsidRDefault="00554EB3" w:rsidP="00C0772F">
            <w:pPr>
              <w:pStyle w:val="NoSpacing"/>
            </w:pPr>
            <w:r w:rsidRPr="00423D5F">
              <w:t>50 h</w:t>
            </w:r>
          </w:p>
        </w:tc>
        <w:tc>
          <w:tcPr>
            <w:tcW w:w="1701" w:type="dxa"/>
            <w:tcBorders>
              <w:top w:val="single" w:sz="4" w:space="0" w:color="auto"/>
              <w:bottom w:val="single" w:sz="4" w:space="0" w:color="auto"/>
            </w:tcBorders>
          </w:tcPr>
          <w:p w14:paraId="0A2EF692" w14:textId="77777777" w:rsidR="00554EB3" w:rsidRPr="00423D5F" w:rsidRDefault="00554EB3" w:rsidP="00C0772F">
            <w:pPr>
              <w:pStyle w:val="NoSpacing"/>
            </w:pPr>
            <w:r w:rsidRPr="00423D5F">
              <w:t>720 h</w:t>
            </w:r>
          </w:p>
        </w:tc>
        <w:tc>
          <w:tcPr>
            <w:tcW w:w="1607" w:type="dxa"/>
            <w:tcBorders>
              <w:top w:val="single" w:sz="4" w:space="0" w:color="auto"/>
              <w:left w:val="single" w:sz="4" w:space="0" w:color="auto"/>
              <w:bottom w:val="single" w:sz="4" w:space="0" w:color="auto"/>
              <w:right w:val="single" w:sz="4" w:space="0" w:color="auto"/>
            </w:tcBorders>
          </w:tcPr>
          <w:p w14:paraId="46B5FEBA" w14:textId="77777777" w:rsidR="00554EB3" w:rsidRPr="00423D5F" w:rsidRDefault="00554EB3" w:rsidP="00C0772F">
            <w:pPr>
              <w:pStyle w:val="NoSpacing"/>
            </w:pPr>
            <w:r w:rsidRPr="00423D5F">
              <w:t>5%</w:t>
            </w:r>
          </w:p>
        </w:tc>
        <w:tc>
          <w:tcPr>
            <w:tcW w:w="2504" w:type="dxa"/>
            <w:tcBorders>
              <w:top w:val="single" w:sz="4" w:space="0" w:color="auto"/>
              <w:left w:val="single" w:sz="4" w:space="0" w:color="auto"/>
              <w:bottom w:val="single" w:sz="4" w:space="0" w:color="auto"/>
              <w:right w:val="single" w:sz="4" w:space="0" w:color="auto"/>
            </w:tcBorders>
          </w:tcPr>
          <w:p w14:paraId="4EFA0E8B" w14:textId="77777777" w:rsidR="00554EB3" w:rsidRPr="00423D5F" w:rsidRDefault="00554EB3" w:rsidP="00C0772F">
            <w:pPr>
              <w:pStyle w:val="NoSpacing"/>
            </w:pPr>
            <w:r w:rsidRPr="00423D5F">
              <w:t>36 h</w:t>
            </w:r>
          </w:p>
        </w:tc>
        <w:tc>
          <w:tcPr>
            <w:tcW w:w="1134" w:type="dxa"/>
            <w:tcBorders>
              <w:top w:val="single" w:sz="4" w:space="0" w:color="auto"/>
              <w:left w:val="single" w:sz="4" w:space="0" w:color="auto"/>
              <w:bottom w:val="single" w:sz="4" w:space="0" w:color="auto"/>
            </w:tcBorders>
          </w:tcPr>
          <w:p w14:paraId="6A0CD6B1" w14:textId="77777777" w:rsidR="005F674C" w:rsidRPr="00423D5F" w:rsidRDefault="00554EB3" w:rsidP="00C0772F">
            <w:pPr>
              <w:pStyle w:val="NoSpacing"/>
            </w:pPr>
            <w:r w:rsidRPr="00423D5F">
              <w:t>Hoch</w:t>
            </w:r>
          </w:p>
          <w:p w14:paraId="0995293C" w14:textId="77777777" w:rsidR="005F674C" w:rsidRPr="00423D5F" w:rsidRDefault="005F674C" w:rsidP="00C0772F"/>
          <w:p w14:paraId="3A5B899C" w14:textId="77777777" w:rsidR="00554EB3" w:rsidRPr="00423D5F" w:rsidRDefault="00554EB3" w:rsidP="00C0772F"/>
        </w:tc>
      </w:tr>
      <w:tr w:rsidR="00554EB3" w:rsidRPr="00423D5F" w14:paraId="61FDA092" w14:textId="77777777" w:rsidTr="005F674C">
        <w:tc>
          <w:tcPr>
            <w:tcW w:w="1986" w:type="dxa"/>
            <w:tcBorders>
              <w:top w:val="single" w:sz="4" w:space="0" w:color="auto"/>
              <w:bottom w:val="single" w:sz="4" w:space="0" w:color="auto"/>
              <w:right w:val="single" w:sz="4" w:space="0" w:color="auto"/>
            </w:tcBorders>
          </w:tcPr>
          <w:p w14:paraId="756D504F" w14:textId="77777777" w:rsidR="00554EB3" w:rsidRPr="00423D5F" w:rsidRDefault="00554EB3" w:rsidP="00C0772F">
            <w:pPr>
              <w:pStyle w:val="NoSpacing"/>
            </w:pPr>
            <w:r w:rsidRPr="00423D5F">
              <w:t>Einstellung der verwendeten Dienste von Drittanbietern.</w:t>
            </w:r>
          </w:p>
        </w:tc>
        <w:tc>
          <w:tcPr>
            <w:tcW w:w="2091" w:type="dxa"/>
            <w:tcBorders>
              <w:top w:val="single" w:sz="4" w:space="0" w:color="auto"/>
              <w:left w:val="single" w:sz="4" w:space="0" w:color="auto"/>
              <w:bottom w:val="single" w:sz="4" w:space="0" w:color="auto"/>
              <w:right w:val="single" w:sz="4" w:space="0" w:color="auto"/>
            </w:tcBorders>
          </w:tcPr>
          <w:p w14:paraId="7DAEE8B2" w14:textId="77777777" w:rsidR="00554EB3" w:rsidRPr="00423D5F" w:rsidRDefault="00554EB3" w:rsidP="00C0772F">
            <w:pPr>
              <w:pStyle w:val="NoSpacing"/>
            </w:pPr>
            <w:r w:rsidRPr="00423D5F">
              <w:t>Die Anwendung kann nicht mehr verwendet werden.</w:t>
            </w:r>
          </w:p>
        </w:tc>
        <w:tc>
          <w:tcPr>
            <w:tcW w:w="1985" w:type="dxa"/>
            <w:tcBorders>
              <w:top w:val="single" w:sz="4" w:space="0" w:color="auto"/>
              <w:left w:val="single" w:sz="4" w:space="0" w:color="auto"/>
              <w:bottom w:val="single" w:sz="4" w:space="0" w:color="auto"/>
              <w:right w:val="single" w:sz="4" w:space="0" w:color="auto"/>
            </w:tcBorders>
          </w:tcPr>
          <w:p w14:paraId="3A21FA90" w14:textId="77777777" w:rsidR="00554EB3" w:rsidRPr="00423D5F" w:rsidRDefault="00554EB3" w:rsidP="00C0772F">
            <w:pPr>
              <w:pStyle w:val="NoSpacing"/>
            </w:pPr>
            <w:r w:rsidRPr="00423D5F">
              <w:t>Redundanz der Dienste siche</w:t>
            </w:r>
            <w:r w:rsidRPr="00423D5F">
              <w:t>r</w:t>
            </w:r>
            <w:r w:rsidRPr="00423D5F">
              <w:t>stellen.</w:t>
            </w:r>
          </w:p>
        </w:tc>
        <w:tc>
          <w:tcPr>
            <w:tcW w:w="1701" w:type="dxa"/>
            <w:tcBorders>
              <w:top w:val="single" w:sz="4" w:space="0" w:color="auto"/>
              <w:left w:val="single" w:sz="4" w:space="0" w:color="auto"/>
              <w:bottom w:val="single" w:sz="4" w:space="0" w:color="auto"/>
              <w:right w:val="single" w:sz="4" w:space="0" w:color="auto"/>
            </w:tcBorders>
          </w:tcPr>
          <w:p w14:paraId="44963091" w14:textId="77777777" w:rsidR="00554EB3" w:rsidRPr="00423D5F" w:rsidRDefault="00554EB3" w:rsidP="00C0772F">
            <w:pPr>
              <w:pStyle w:val="NoSpacing"/>
            </w:pPr>
            <w:r w:rsidRPr="00423D5F">
              <w:t>150 h</w:t>
            </w:r>
          </w:p>
        </w:tc>
        <w:tc>
          <w:tcPr>
            <w:tcW w:w="1701" w:type="dxa"/>
            <w:tcBorders>
              <w:top w:val="single" w:sz="4" w:space="0" w:color="auto"/>
              <w:bottom w:val="single" w:sz="4" w:space="0" w:color="auto"/>
            </w:tcBorders>
          </w:tcPr>
          <w:p w14:paraId="50D204BD" w14:textId="77777777" w:rsidR="00554EB3" w:rsidRPr="00423D5F" w:rsidRDefault="00554EB3" w:rsidP="00C0772F">
            <w:pPr>
              <w:pStyle w:val="NoSpacing"/>
            </w:pPr>
            <w:r w:rsidRPr="00423D5F">
              <w:t>720 h</w:t>
            </w:r>
          </w:p>
        </w:tc>
        <w:tc>
          <w:tcPr>
            <w:tcW w:w="1607" w:type="dxa"/>
            <w:tcBorders>
              <w:top w:val="single" w:sz="4" w:space="0" w:color="auto"/>
              <w:left w:val="single" w:sz="4" w:space="0" w:color="auto"/>
              <w:bottom w:val="single" w:sz="4" w:space="0" w:color="auto"/>
              <w:right w:val="single" w:sz="4" w:space="0" w:color="auto"/>
            </w:tcBorders>
          </w:tcPr>
          <w:p w14:paraId="240CAD3D" w14:textId="77777777" w:rsidR="00554EB3" w:rsidRPr="00423D5F" w:rsidRDefault="00554EB3" w:rsidP="00C0772F">
            <w:pPr>
              <w:pStyle w:val="NoSpacing"/>
            </w:pPr>
            <w:r w:rsidRPr="00423D5F">
              <w:t>5%</w:t>
            </w:r>
          </w:p>
        </w:tc>
        <w:tc>
          <w:tcPr>
            <w:tcW w:w="2504" w:type="dxa"/>
            <w:tcBorders>
              <w:top w:val="single" w:sz="4" w:space="0" w:color="auto"/>
              <w:left w:val="single" w:sz="4" w:space="0" w:color="auto"/>
              <w:bottom w:val="single" w:sz="4" w:space="0" w:color="auto"/>
              <w:right w:val="single" w:sz="4" w:space="0" w:color="auto"/>
            </w:tcBorders>
          </w:tcPr>
          <w:p w14:paraId="155ECA30" w14:textId="77777777" w:rsidR="00554EB3" w:rsidRPr="00423D5F" w:rsidRDefault="00554EB3" w:rsidP="00C0772F">
            <w:pPr>
              <w:pStyle w:val="NoSpacing"/>
            </w:pPr>
            <w:r w:rsidRPr="00423D5F">
              <w:t>36 h</w:t>
            </w:r>
          </w:p>
        </w:tc>
        <w:tc>
          <w:tcPr>
            <w:tcW w:w="1134" w:type="dxa"/>
            <w:tcBorders>
              <w:top w:val="single" w:sz="4" w:space="0" w:color="auto"/>
              <w:left w:val="single" w:sz="4" w:space="0" w:color="auto"/>
              <w:bottom w:val="single" w:sz="4" w:space="0" w:color="auto"/>
            </w:tcBorders>
          </w:tcPr>
          <w:p w14:paraId="707F62C9" w14:textId="77777777" w:rsidR="00554EB3" w:rsidRPr="00423D5F" w:rsidRDefault="00554EB3" w:rsidP="00C0772F">
            <w:pPr>
              <w:pStyle w:val="NoSpacing"/>
            </w:pPr>
            <w:r w:rsidRPr="00423D5F">
              <w:t>Hoch</w:t>
            </w:r>
          </w:p>
        </w:tc>
      </w:tr>
      <w:tr w:rsidR="00554EB3" w:rsidRPr="00423D5F" w14:paraId="7260DDE7" w14:textId="77777777" w:rsidTr="005F674C">
        <w:tc>
          <w:tcPr>
            <w:tcW w:w="1986" w:type="dxa"/>
            <w:tcBorders>
              <w:top w:val="single" w:sz="4" w:space="0" w:color="auto"/>
              <w:bottom w:val="single" w:sz="4" w:space="0" w:color="auto"/>
              <w:right w:val="single" w:sz="4" w:space="0" w:color="auto"/>
            </w:tcBorders>
          </w:tcPr>
          <w:p w14:paraId="5A05DC13" w14:textId="77777777" w:rsidR="00554EB3" w:rsidRPr="00423D5F" w:rsidRDefault="00554EB3" w:rsidP="00C0772F">
            <w:pPr>
              <w:pStyle w:val="NoSpacing"/>
            </w:pPr>
            <w:r w:rsidRPr="00423D5F">
              <w:t>Teammitglied verliert Daten einer Woche durch Hardwaredefekt</w:t>
            </w:r>
          </w:p>
        </w:tc>
        <w:tc>
          <w:tcPr>
            <w:tcW w:w="2091" w:type="dxa"/>
            <w:tcBorders>
              <w:top w:val="single" w:sz="4" w:space="0" w:color="auto"/>
              <w:left w:val="single" w:sz="4" w:space="0" w:color="auto"/>
              <w:bottom w:val="single" w:sz="4" w:space="0" w:color="auto"/>
              <w:right w:val="single" w:sz="4" w:space="0" w:color="auto"/>
            </w:tcBorders>
          </w:tcPr>
          <w:p w14:paraId="2DD8B958" w14:textId="77777777" w:rsidR="00554EB3" w:rsidRPr="00423D5F" w:rsidRDefault="00554EB3" w:rsidP="00C0772F">
            <w:pPr>
              <w:pStyle w:val="NoSpacing"/>
            </w:pPr>
            <w:r w:rsidRPr="00423D5F">
              <w:t>Arbeit ist verloren, muss nac</w:t>
            </w:r>
            <w:r w:rsidRPr="00423D5F">
              <w:t>h</w:t>
            </w:r>
            <w:r w:rsidRPr="00423D5F">
              <w:t>gearbeitet we</w:t>
            </w:r>
            <w:r w:rsidRPr="00423D5F">
              <w:t>r</w:t>
            </w:r>
            <w:r w:rsidRPr="00423D5F">
              <w:t>den.</w:t>
            </w:r>
            <w:r w:rsidRPr="00423D5F">
              <w:tab/>
            </w:r>
          </w:p>
        </w:tc>
        <w:tc>
          <w:tcPr>
            <w:tcW w:w="1985" w:type="dxa"/>
            <w:tcBorders>
              <w:top w:val="single" w:sz="4" w:space="0" w:color="auto"/>
              <w:left w:val="single" w:sz="4" w:space="0" w:color="auto"/>
              <w:bottom w:val="single" w:sz="4" w:space="0" w:color="auto"/>
              <w:right w:val="single" w:sz="4" w:space="0" w:color="auto"/>
            </w:tcBorders>
          </w:tcPr>
          <w:p w14:paraId="6E4B22C8" w14:textId="77777777" w:rsidR="00554EB3" w:rsidRPr="00423D5F" w:rsidRDefault="00554EB3" w:rsidP="00C0772F">
            <w:pPr>
              <w:pStyle w:val="NoSpacing"/>
            </w:pPr>
            <w:r w:rsidRPr="00423D5F">
              <w:t>Eigene Sicherungen des Arbeitsstatus</w:t>
            </w:r>
          </w:p>
          <w:p w14:paraId="53824D3D" w14:textId="77777777" w:rsidR="00554EB3" w:rsidRPr="00423D5F" w:rsidRDefault="00554EB3" w:rsidP="00C0772F">
            <w:pPr>
              <w:pStyle w:val="NoSpacing"/>
            </w:pPr>
            <w:r w:rsidRPr="00423D5F">
              <w:tab/>
            </w:r>
          </w:p>
        </w:tc>
        <w:tc>
          <w:tcPr>
            <w:tcW w:w="1701" w:type="dxa"/>
            <w:tcBorders>
              <w:top w:val="single" w:sz="4" w:space="0" w:color="auto"/>
              <w:left w:val="single" w:sz="4" w:space="0" w:color="auto"/>
              <w:bottom w:val="single" w:sz="4" w:space="0" w:color="auto"/>
              <w:right w:val="single" w:sz="4" w:space="0" w:color="auto"/>
            </w:tcBorders>
          </w:tcPr>
          <w:p w14:paraId="48D9FD4B" w14:textId="77777777" w:rsidR="00554EB3" w:rsidRPr="00423D5F" w:rsidRDefault="00554EB3" w:rsidP="00C0772F">
            <w:pPr>
              <w:pStyle w:val="NoSpacing"/>
            </w:pPr>
            <w:r w:rsidRPr="00423D5F">
              <w:t>2 h</w:t>
            </w:r>
          </w:p>
        </w:tc>
        <w:tc>
          <w:tcPr>
            <w:tcW w:w="1701" w:type="dxa"/>
            <w:tcBorders>
              <w:top w:val="single" w:sz="4" w:space="0" w:color="auto"/>
              <w:bottom w:val="single" w:sz="4" w:space="0" w:color="auto"/>
            </w:tcBorders>
          </w:tcPr>
          <w:p w14:paraId="6DD701CE" w14:textId="77777777" w:rsidR="00554EB3" w:rsidRPr="00423D5F" w:rsidRDefault="00554EB3" w:rsidP="00C0772F">
            <w:pPr>
              <w:pStyle w:val="NoSpacing"/>
            </w:pPr>
            <w:r w:rsidRPr="00423D5F">
              <w:t>128 h</w:t>
            </w:r>
          </w:p>
        </w:tc>
        <w:tc>
          <w:tcPr>
            <w:tcW w:w="1607" w:type="dxa"/>
            <w:tcBorders>
              <w:top w:val="single" w:sz="4" w:space="0" w:color="auto"/>
              <w:left w:val="single" w:sz="4" w:space="0" w:color="auto"/>
              <w:bottom w:val="single" w:sz="4" w:space="0" w:color="auto"/>
              <w:right w:val="single" w:sz="4" w:space="0" w:color="auto"/>
            </w:tcBorders>
          </w:tcPr>
          <w:p w14:paraId="6C6D3AB0" w14:textId="77777777" w:rsidR="00554EB3" w:rsidRPr="00423D5F" w:rsidRDefault="00554EB3" w:rsidP="00C0772F">
            <w:pPr>
              <w:pStyle w:val="NoSpacing"/>
            </w:pPr>
            <w:r w:rsidRPr="00423D5F">
              <w:t>20%</w:t>
            </w:r>
          </w:p>
        </w:tc>
        <w:tc>
          <w:tcPr>
            <w:tcW w:w="2504" w:type="dxa"/>
            <w:tcBorders>
              <w:top w:val="single" w:sz="4" w:space="0" w:color="auto"/>
              <w:left w:val="single" w:sz="4" w:space="0" w:color="auto"/>
              <w:bottom w:val="single" w:sz="4" w:space="0" w:color="auto"/>
              <w:right w:val="single" w:sz="4" w:space="0" w:color="auto"/>
            </w:tcBorders>
          </w:tcPr>
          <w:p w14:paraId="35715FB5" w14:textId="77777777" w:rsidR="00554EB3" w:rsidRPr="00423D5F" w:rsidRDefault="00EE1696" w:rsidP="00C0772F">
            <w:pPr>
              <w:pStyle w:val="NoSpacing"/>
            </w:pPr>
            <w:r w:rsidRPr="00423D5F">
              <w:t>52</w:t>
            </w:r>
            <w:r w:rsidR="00554EB3" w:rsidRPr="00423D5F">
              <w:t xml:space="preserve"> h</w:t>
            </w:r>
          </w:p>
        </w:tc>
        <w:tc>
          <w:tcPr>
            <w:tcW w:w="1134" w:type="dxa"/>
            <w:tcBorders>
              <w:top w:val="single" w:sz="4" w:space="0" w:color="auto"/>
              <w:left w:val="single" w:sz="4" w:space="0" w:color="auto"/>
              <w:bottom w:val="single" w:sz="4" w:space="0" w:color="auto"/>
            </w:tcBorders>
          </w:tcPr>
          <w:p w14:paraId="597180A3" w14:textId="77777777" w:rsidR="00554EB3" w:rsidRPr="00423D5F" w:rsidRDefault="00554EB3" w:rsidP="00C0772F">
            <w:pPr>
              <w:pStyle w:val="NoSpacing"/>
            </w:pPr>
            <w:r w:rsidRPr="00423D5F">
              <w:t>Gering</w:t>
            </w:r>
          </w:p>
        </w:tc>
      </w:tr>
      <w:tr w:rsidR="00EE1696" w:rsidRPr="00423D5F" w14:paraId="540C7C96" w14:textId="77777777" w:rsidTr="001E04DB">
        <w:tc>
          <w:tcPr>
            <w:tcW w:w="11071" w:type="dxa"/>
            <w:gridSpan w:val="6"/>
            <w:tcBorders>
              <w:top w:val="single" w:sz="4" w:space="0" w:color="auto"/>
              <w:bottom w:val="single" w:sz="4" w:space="0" w:color="auto"/>
              <w:right w:val="single" w:sz="4" w:space="0" w:color="auto"/>
            </w:tcBorders>
          </w:tcPr>
          <w:p w14:paraId="092DEE51" w14:textId="77777777" w:rsidR="00EE1696" w:rsidRPr="00423D5F" w:rsidRDefault="00EE1696" w:rsidP="00C0772F">
            <w:pPr>
              <w:pStyle w:val="NoSpacing"/>
            </w:pPr>
            <w:r w:rsidRPr="00423D5F">
              <w:t>Total möglicher Schaden in Arbeitsstunden</w:t>
            </w:r>
          </w:p>
        </w:tc>
        <w:tc>
          <w:tcPr>
            <w:tcW w:w="3638" w:type="dxa"/>
            <w:gridSpan w:val="2"/>
            <w:tcBorders>
              <w:top w:val="single" w:sz="4" w:space="0" w:color="auto"/>
              <w:left w:val="single" w:sz="4" w:space="0" w:color="auto"/>
              <w:bottom w:val="single" w:sz="4" w:space="0" w:color="auto"/>
            </w:tcBorders>
          </w:tcPr>
          <w:p w14:paraId="421C5598" w14:textId="77777777" w:rsidR="00EE1696" w:rsidRPr="00423D5F" w:rsidRDefault="00EE1696" w:rsidP="00C0772F">
            <w:pPr>
              <w:pStyle w:val="NoSpacing"/>
            </w:pPr>
            <w:r w:rsidRPr="00423D5F">
              <w:t>123.2 h</w:t>
            </w:r>
          </w:p>
        </w:tc>
      </w:tr>
    </w:tbl>
    <w:p w14:paraId="7E14748F" w14:textId="77777777" w:rsidR="00E23292" w:rsidRPr="00423D5F" w:rsidRDefault="00E23292" w:rsidP="00C0772F">
      <w:pPr>
        <w:sectPr w:rsidR="00E23292" w:rsidRPr="00423D5F" w:rsidSect="00E35442">
          <w:pgSz w:w="16838" w:h="11906" w:orient="landscape"/>
          <w:pgMar w:top="1185" w:right="1276" w:bottom="1418" w:left="992" w:header="709" w:footer="709" w:gutter="0"/>
          <w:cols w:space="708"/>
          <w:titlePg/>
          <w:docGrid w:linePitch="360"/>
        </w:sectPr>
      </w:pPr>
    </w:p>
    <w:p w14:paraId="71C88BA1" w14:textId="77777777" w:rsidR="00EC5CB1" w:rsidRPr="00423D5F" w:rsidRDefault="009C15C8" w:rsidP="004219EC">
      <w:pPr>
        <w:pStyle w:val="Heading1"/>
      </w:pPr>
      <w:bookmarkStart w:id="240" w:name="_Toc374995825"/>
      <w:bookmarkStart w:id="241" w:name="_Toc375047341"/>
      <w:bookmarkStart w:id="242" w:name="_Toc375142672"/>
      <w:r w:rsidRPr="00423D5F">
        <w:lastRenderedPageBreak/>
        <w:t xml:space="preserve">Teil </w:t>
      </w:r>
      <w:r w:rsidR="00361587" w:rsidRPr="00423D5F">
        <w:t xml:space="preserve">III: </w:t>
      </w:r>
      <w:r w:rsidR="00EC5CB1" w:rsidRPr="00423D5F">
        <w:t>Anh</w:t>
      </w:r>
      <w:r w:rsidR="009C0274" w:rsidRPr="00423D5F">
        <w:t>ang</w:t>
      </w:r>
      <w:bookmarkEnd w:id="236"/>
      <w:bookmarkEnd w:id="240"/>
      <w:bookmarkEnd w:id="241"/>
      <w:bookmarkEnd w:id="242"/>
    </w:p>
    <w:p w14:paraId="35A19F18" w14:textId="77777777" w:rsidR="00790086" w:rsidRPr="00423D5F" w:rsidRDefault="00790086" w:rsidP="00C0772F">
      <w:pPr>
        <w:pStyle w:val="Heading2"/>
      </w:pPr>
      <w:bookmarkStart w:id="243" w:name="_Toc374995826"/>
      <w:bookmarkStart w:id="244" w:name="_Toc375047342"/>
      <w:bookmarkStart w:id="245" w:name="_Toc375142673"/>
      <w:r w:rsidRPr="00423D5F">
        <w:t>Erklärung</w:t>
      </w:r>
      <w:bookmarkEnd w:id="243"/>
      <w:bookmarkEnd w:id="244"/>
      <w:bookmarkEnd w:id="245"/>
    </w:p>
    <w:p w14:paraId="14611C16" w14:textId="77777777" w:rsidR="00790086" w:rsidRPr="00423D5F" w:rsidRDefault="00790086" w:rsidP="00C0772F"/>
    <w:p w14:paraId="6C7F2C97" w14:textId="77777777" w:rsidR="00790086" w:rsidRPr="00423D5F" w:rsidRDefault="00790086" w:rsidP="00C0772F">
      <w:r w:rsidRPr="00423D5F">
        <w:t xml:space="preserve">Ich erkläre hiermit, </w:t>
      </w:r>
    </w:p>
    <w:p w14:paraId="65DE8A53" w14:textId="77777777" w:rsidR="00790086" w:rsidRPr="00423D5F" w:rsidRDefault="00790086" w:rsidP="00C0772F">
      <w:pPr>
        <w:pStyle w:val="ListParagraph"/>
        <w:numPr>
          <w:ilvl w:val="0"/>
          <w:numId w:val="16"/>
        </w:numPr>
      </w:pPr>
      <w:r w:rsidRPr="00423D5F">
        <w:t>dass ich die vorliegende Arbeit selber und ohne fremde Hilfe durchgeführt habe, ausser derjenigen, welche explizit in der Aufgabenstellung erwähnt ist oder mit dem Betreuer schriftlich vereinbart wurde,</w:t>
      </w:r>
    </w:p>
    <w:p w14:paraId="256D7A88" w14:textId="77777777" w:rsidR="00790086" w:rsidRPr="00423D5F" w:rsidRDefault="00790086" w:rsidP="00C0772F">
      <w:pPr>
        <w:pStyle w:val="ListParagraph"/>
        <w:numPr>
          <w:ilvl w:val="0"/>
          <w:numId w:val="16"/>
        </w:numPr>
      </w:pPr>
      <w:r w:rsidRPr="00423D5F">
        <w:t>dass ich sämtliche verwendeten Quellen erwähnt und gemäss gängigen wissenschaftlichen Zitierregeln korrekt angegeben habe.</w:t>
      </w:r>
    </w:p>
    <w:p w14:paraId="740267DA" w14:textId="77777777" w:rsidR="00790086" w:rsidRPr="00423D5F" w:rsidRDefault="00790086" w:rsidP="00C0772F">
      <w:pPr>
        <w:pStyle w:val="ListParagraph"/>
        <w:numPr>
          <w:ilvl w:val="0"/>
          <w:numId w:val="16"/>
        </w:numPr>
      </w:pPr>
      <w:r w:rsidRPr="00423D5F">
        <w:t>das ich keine durch Copyright geschützten Materialien (z.B. Bilder) in di</w:t>
      </w:r>
      <w:r w:rsidRPr="00423D5F">
        <w:t>e</w:t>
      </w:r>
      <w:r w:rsidRPr="00423D5F">
        <w:t xml:space="preserve">ser Arbeit in unerlaubter Weise genutzt habe. </w:t>
      </w:r>
    </w:p>
    <w:p w14:paraId="1B571C18" w14:textId="77777777" w:rsidR="00790086" w:rsidRPr="00423D5F" w:rsidRDefault="00790086" w:rsidP="00C0772F"/>
    <w:p w14:paraId="77DD8EF8" w14:textId="77777777" w:rsidR="00790086" w:rsidRPr="00423D5F" w:rsidRDefault="00790086" w:rsidP="00C0772F"/>
    <w:p w14:paraId="09C2C086" w14:textId="77777777" w:rsidR="00790086" w:rsidRPr="00423D5F" w:rsidRDefault="00790086" w:rsidP="00C0772F">
      <w:r w:rsidRPr="00423D5F">
        <w:t>Ort, Datum:</w:t>
      </w:r>
    </w:p>
    <w:p w14:paraId="0F60950C" w14:textId="77777777" w:rsidR="00790086" w:rsidRPr="00423D5F" w:rsidRDefault="00790086" w:rsidP="00C0772F"/>
    <w:p w14:paraId="0742A1F6" w14:textId="77777777" w:rsidR="00790086" w:rsidRPr="00423D5F" w:rsidRDefault="00790086" w:rsidP="00C0772F"/>
    <w:p w14:paraId="224C217A" w14:textId="77777777" w:rsidR="00790086" w:rsidRPr="00423D5F" w:rsidRDefault="00CF3444" w:rsidP="00C0772F">
      <w:r w:rsidRPr="00423D5F">
        <w:t>Studentin 1</w:t>
      </w:r>
      <w:r w:rsidR="00790086" w:rsidRPr="00423D5F">
        <w:t xml:space="preserve">:  Name, Unterschrift </w:t>
      </w:r>
      <w:r w:rsidR="00790086" w:rsidRPr="00423D5F">
        <w:tab/>
      </w:r>
      <w:r w:rsidR="00790086" w:rsidRPr="00423D5F">
        <w:tab/>
        <w:t>Studentin 2:  Name, Unterschrift</w:t>
      </w:r>
    </w:p>
    <w:p w14:paraId="5DAD0741" w14:textId="77777777" w:rsidR="00790086" w:rsidRPr="00423D5F" w:rsidRDefault="00790086" w:rsidP="00C0772F"/>
    <w:p w14:paraId="51FC42D2" w14:textId="77777777" w:rsidR="00790086" w:rsidRPr="00423D5F" w:rsidRDefault="00790086" w:rsidP="00C0772F"/>
    <w:p w14:paraId="559C55F1" w14:textId="77777777" w:rsidR="006101CF" w:rsidRPr="00423D5F" w:rsidRDefault="006101CF" w:rsidP="00C0772F"/>
    <w:p w14:paraId="6999EEB7" w14:textId="77777777" w:rsidR="00EC5CB1" w:rsidRPr="00423D5F" w:rsidRDefault="00EC5CB1" w:rsidP="00C0772F">
      <w:pPr>
        <w:pStyle w:val="Heading2"/>
      </w:pPr>
      <w:bookmarkStart w:id="246" w:name="_Toc374995827"/>
      <w:bookmarkStart w:id="247" w:name="_Toc375047344"/>
      <w:bookmarkStart w:id="248" w:name="_Toc375142674"/>
      <w:r w:rsidRPr="00423D5F">
        <w:t>Glossar</w:t>
      </w:r>
      <w:bookmarkEnd w:id="246"/>
      <w:bookmarkEnd w:id="247"/>
      <w:bookmarkEnd w:id="248"/>
      <w:r w:rsidRPr="00423D5F">
        <w:t xml:space="preserve"> </w:t>
      </w:r>
    </w:p>
    <w:tbl>
      <w:tblPr>
        <w:tblStyle w:val="TableGrid"/>
        <w:tblW w:w="0" w:type="auto"/>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single" w:sz="4" w:space="0" w:color="7F7F7F" w:themeColor="text1" w:themeTint="80"/>
        </w:tblBorders>
        <w:tblLook w:val="04A0" w:firstRow="1" w:lastRow="0" w:firstColumn="1" w:lastColumn="0" w:noHBand="0" w:noVBand="1"/>
      </w:tblPr>
      <w:tblGrid>
        <w:gridCol w:w="2376"/>
        <w:gridCol w:w="6804"/>
      </w:tblGrid>
      <w:tr w:rsidR="00A07148" w:rsidRPr="00423D5F" w14:paraId="787DF1F9" w14:textId="77777777" w:rsidTr="00EF5489">
        <w:tc>
          <w:tcPr>
            <w:tcW w:w="2376" w:type="dxa"/>
            <w:shd w:val="clear" w:color="auto" w:fill="F2F2F2" w:themeFill="background1" w:themeFillShade="F2"/>
          </w:tcPr>
          <w:p w14:paraId="5167DF76" w14:textId="77777777" w:rsidR="00A07148" w:rsidRPr="00423D5F" w:rsidRDefault="00A07148" w:rsidP="00C0772F">
            <w:pPr>
              <w:pStyle w:val="BodyText"/>
            </w:pPr>
            <w:r w:rsidRPr="00423D5F">
              <w:t>Begriff</w:t>
            </w:r>
          </w:p>
        </w:tc>
        <w:tc>
          <w:tcPr>
            <w:tcW w:w="6804" w:type="dxa"/>
            <w:shd w:val="clear" w:color="auto" w:fill="F2F2F2" w:themeFill="background1" w:themeFillShade="F2"/>
          </w:tcPr>
          <w:p w14:paraId="18F48ACF" w14:textId="77777777" w:rsidR="00A07148" w:rsidRPr="00423D5F" w:rsidRDefault="00A07148" w:rsidP="00C0772F">
            <w:pPr>
              <w:pStyle w:val="BodyText"/>
            </w:pPr>
            <w:r w:rsidRPr="00423D5F">
              <w:t>Erklärung</w:t>
            </w:r>
          </w:p>
        </w:tc>
      </w:tr>
      <w:tr w:rsidR="001020CE" w:rsidRPr="00423D5F" w14:paraId="01DB7E97" w14:textId="77777777" w:rsidTr="00EF5489">
        <w:tc>
          <w:tcPr>
            <w:tcW w:w="2376" w:type="dxa"/>
          </w:tcPr>
          <w:p w14:paraId="12B8E84D" w14:textId="77777777" w:rsidR="001020CE" w:rsidRPr="00423D5F" w:rsidRDefault="001020CE" w:rsidP="00C0772F">
            <w:pPr>
              <w:pStyle w:val="BodyText"/>
            </w:pPr>
            <w:r w:rsidRPr="00423D5F">
              <w:t>POI</w:t>
            </w:r>
          </w:p>
        </w:tc>
        <w:tc>
          <w:tcPr>
            <w:tcW w:w="6804" w:type="dxa"/>
          </w:tcPr>
          <w:p w14:paraId="5AB49BC7" w14:textId="77777777" w:rsidR="001020CE" w:rsidRPr="00423D5F" w:rsidRDefault="001020CE" w:rsidP="00C0772F">
            <w:pPr>
              <w:pStyle w:val="BodyText"/>
            </w:pPr>
            <w:r w:rsidRPr="00423D5F">
              <w:t>Point of Interest</w:t>
            </w:r>
          </w:p>
          <w:p w14:paraId="5DC8F7E9" w14:textId="77777777" w:rsidR="001020CE" w:rsidRPr="00423D5F" w:rsidRDefault="001020CE" w:rsidP="00C0772F">
            <w:pPr>
              <w:pStyle w:val="BodyText"/>
            </w:pPr>
            <w:r w:rsidRPr="00423D5F">
              <w:t>Orte, die für den Nutzer einer Karte oder eines Navigationssystems von Bedeutung sein können.</w:t>
            </w:r>
          </w:p>
        </w:tc>
      </w:tr>
      <w:tr w:rsidR="001020CE" w:rsidRPr="00423D5F" w14:paraId="763AA6CC" w14:textId="77777777" w:rsidTr="00EF5489">
        <w:tc>
          <w:tcPr>
            <w:tcW w:w="2376" w:type="dxa"/>
          </w:tcPr>
          <w:p w14:paraId="5C940B45" w14:textId="77777777" w:rsidR="001020CE" w:rsidRPr="00423D5F" w:rsidRDefault="001020CE" w:rsidP="00C0772F">
            <w:pPr>
              <w:pStyle w:val="BodyText"/>
            </w:pPr>
            <w:r w:rsidRPr="00423D5F">
              <w:t>YOURS</w:t>
            </w:r>
          </w:p>
        </w:tc>
        <w:tc>
          <w:tcPr>
            <w:tcW w:w="6804" w:type="dxa"/>
          </w:tcPr>
          <w:p w14:paraId="36813A8C" w14:textId="77777777" w:rsidR="001020CE" w:rsidRPr="00423D5F" w:rsidRDefault="001020CE" w:rsidP="00C0772F">
            <w:pPr>
              <w:pStyle w:val="BodyText"/>
            </w:pPr>
            <w:r w:rsidRPr="00423D5F">
              <w:t>Yet another OpenStreetMap Routing System</w:t>
            </w:r>
          </w:p>
          <w:p w14:paraId="16AFED98" w14:textId="77777777" w:rsidR="001020CE" w:rsidRPr="00423D5F" w:rsidRDefault="001020CE" w:rsidP="00C0772F">
            <w:pPr>
              <w:pStyle w:val="BodyText"/>
            </w:pPr>
            <w:r w:rsidRPr="00423D5F">
              <w:t>Navigationsdienst, der auf OpenStreetMap Daten beruht.</w:t>
            </w:r>
          </w:p>
        </w:tc>
      </w:tr>
      <w:tr w:rsidR="00CC30F6" w:rsidRPr="00423D5F" w14:paraId="3F507201" w14:textId="77777777" w:rsidTr="00EF5489">
        <w:tc>
          <w:tcPr>
            <w:tcW w:w="2376" w:type="dxa"/>
          </w:tcPr>
          <w:p w14:paraId="431DE45C" w14:textId="3F3548E3" w:rsidR="00CC30F6" w:rsidRPr="00423D5F" w:rsidRDefault="003B57C5" w:rsidP="00C0772F">
            <w:pPr>
              <w:pStyle w:val="BodyText"/>
            </w:pPr>
            <w:r w:rsidRPr="00423D5F">
              <w:t>Screen R</w:t>
            </w:r>
            <w:r w:rsidR="00CC30F6" w:rsidRPr="00423D5F">
              <w:t>eader</w:t>
            </w:r>
          </w:p>
        </w:tc>
        <w:tc>
          <w:tcPr>
            <w:tcW w:w="6804" w:type="dxa"/>
          </w:tcPr>
          <w:p w14:paraId="6CCE67D3" w14:textId="77777777" w:rsidR="00CC30F6" w:rsidRPr="00423D5F" w:rsidRDefault="00107A60" w:rsidP="00C0772F">
            <w:pPr>
              <w:pStyle w:val="BodyText"/>
            </w:pPr>
            <w:r w:rsidRPr="00423D5F">
              <w:t>Vorlesefunktion</w:t>
            </w:r>
          </w:p>
          <w:p w14:paraId="4571F1A7" w14:textId="77777777" w:rsidR="00107A60" w:rsidRPr="00423D5F" w:rsidRDefault="00EF5489" w:rsidP="00C0772F">
            <w:pPr>
              <w:pStyle w:val="BodyText"/>
            </w:pPr>
            <w:r w:rsidRPr="00423D5F">
              <w:t>Ein Programm, da</w:t>
            </w:r>
            <w:r w:rsidR="00107A60" w:rsidRPr="00423D5F">
              <w:t>s die Informationen auf dem Bildschirm</w:t>
            </w:r>
            <w:r w:rsidR="003917B0" w:rsidRPr="00423D5F">
              <w:t xml:space="preserve"> eines elektronischen Geräts</w:t>
            </w:r>
            <w:r w:rsidR="00107A60" w:rsidRPr="00423D5F">
              <w:t xml:space="preserve"> vorliest, so dass sie auch Blinden und Sehbehinderten zugänglich werden.</w:t>
            </w:r>
          </w:p>
        </w:tc>
      </w:tr>
      <w:tr w:rsidR="00D03EFE" w:rsidRPr="00423D5F" w14:paraId="5BFF7DF9" w14:textId="77777777" w:rsidTr="00EF5489">
        <w:tc>
          <w:tcPr>
            <w:tcW w:w="2376" w:type="dxa"/>
          </w:tcPr>
          <w:p w14:paraId="0C325E24" w14:textId="77777777" w:rsidR="00D03EFE" w:rsidRPr="00423D5F" w:rsidRDefault="00D03EFE" w:rsidP="00C0772F">
            <w:pPr>
              <w:pStyle w:val="BodyText"/>
            </w:pPr>
            <w:r w:rsidRPr="00423D5F">
              <w:t>OSM</w:t>
            </w:r>
          </w:p>
        </w:tc>
        <w:tc>
          <w:tcPr>
            <w:tcW w:w="6804" w:type="dxa"/>
          </w:tcPr>
          <w:p w14:paraId="03525363" w14:textId="77777777" w:rsidR="00D03EFE" w:rsidRPr="00423D5F" w:rsidRDefault="00306845" w:rsidP="00C0772F">
            <w:pPr>
              <w:pStyle w:val="BodyText"/>
            </w:pPr>
            <w:r w:rsidRPr="00423D5F">
              <w:t>OpenS</w:t>
            </w:r>
            <w:r w:rsidR="00D03EFE" w:rsidRPr="00423D5F">
              <w:t>treetMap</w:t>
            </w:r>
          </w:p>
          <w:p w14:paraId="0855BB4F" w14:textId="77777777" w:rsidR="00D03EFE" w:rsidRPr="00423D5F" w:rsidRDefault="003B57C5" w:rsidP="00C0772F">
            <w:pPr>
              <w:pStyle w:val="BodyText"/>
            </w:pPr>
            <w:r w:rsidRPr="00423D5F">
              <w:t>Ein freies Projekt, das für jeden frei nutzbare Geodaten sammelt.</w:t>
            </w:r>
          </w:p>
        </w:tc>
      </w:tr>
      <w:tr w:rsidR="00D03EFE" w:rsidRPr="00423D5F" w14:paraId="38A7E9B4" w14:textId="77777777" w:rsidTr="00EF5489">
        <w:tc>
          <w:tcPr>
            <w:tcW w:w="2376" w:type="dxa"/>
          </w:tcPr>
          <w:p w14:paraId="739093BC" w14:textId="77777777" w:rsidR="00D03EFE" w:rsidRPr="00423D5F" w:rsidRDefault="00D03EFE" w:rsidP="00C0772F">
            <w:pPr>
              <w:pStyle w:val="BodyText"/>
            </w:pPr>
            <w:r w:rsidRPr="00423D5F">
              <w:t>OSRM</w:t>
            </w:r>
          </w:p>
        </w:tc>
        <w:tc>
          <w:tcPr>
            <w:tcW w:w="6804" w:type="dxa"/>
          </w:tcPr>
          <w:p w14:paraId="0C807F7F" w14:textId="77777777" w:rsidR="00D03EFE" w:rsidRPr="00423D5F" w:rsidRDefault="00D03EFE" w:rsidP="00C0772F">
            <w:pPr>
              <w:pStyle w:val="BodyText"/>
            </w:pPr>
            <w:proofErr w:type="spellStart"/>
            <w:r w:rsidRPr="00423D5F">
              <w:t>Openstreetmap</w:t>
            </w:r>
            <w:proofErr w:type="spellEnd"/>
            <w:r w:rsidRPr="00423D5F">
              <w:t xml:space="preserve"> Routing Machine</w:t>
            </w:r>
          </w:p>
        </w:tc>
      </w:tr>
      <w:tr w:rsidR="00A07148" w:rsidRPr="00423D5F" w14:paraId="1B0EBA7D" w14:textId="77777777" w:rsidTr="00EF5489">
        <w:tc>
          <w:tcPr>
            <w:tcW w:w="2376" w:type="dxa"/>
          </w:tcPr>
          <w:p w14:paraId="1CBD6B92" w14:textId="77777777" w:rsidR="00A07148" w:rsidRPr="00423D5F" w:rsidRDefault="00A07148" w:rsidP="00C0772F">
            <w:pPr>
              <w:pStyle w:val="BodyText"/>
            </w:pPr>
            <w:r w:rsidRPr="00423D5F">
              <w:t>GPS</w:t>
            </w:r>
          </w:p>
        </w:tc>
        <w:tc>
          <w:tcPr>
            <w:tcW w:w="6804" w:type="dxa"/>
          </w:tcPr>
          <w:p w14:paraId="29D476F7" w14:textId="77777777" w:rsidR="00A07148" w:rsidRPr="00423D5F" w:rsidRDefault="00A07148" w:rsidP="00C0772F">
            <w:pPr>
              <w:pStyle w:val="BodyText"/>
            </w:pPr>
            <w:r w:rsidRPr="00423D5F">
              <w:t xml:space="preserve">Global </w:t>
            </w:r>
            <w:proofErr w:type="spellStart"/>
            <w:r w:rsidRPr="00423D5F">
              <w:t>Positioning</w:t>
            </w:r>
            <w:proofErr w:type="spellEnd"/>
            <w:r w:rsidRPr="00423D5F">
              <w:t xml:space="preserve"> System</w:t>
            </w:r>
          </w:p>
          <w:p w14:paraId="56E49AAD" w14:textId="77777777" w:rsidR="00A07148" w:rsidRPr="00423D5F" w:rsidRDefault="00A07148" w:rsidP="00C0772F">
            <w:pPr>
              <w:pStyle w:val="BodyText"/>
            </w:pPr>
            <w:r w:rsidRPr="00423D5F">
              <w:lastRenderedPageBreak/>
              <w:t>System um den Standort eines GPS-Empfängers anhand von Satellitensignalen zu orten.</w:t>
            </w:r>
          </w:p>
        </w:tc>
      </w:tr>
      <w:tr w:rsidR="00371502" w:rsidRPr="00423D5F" w14:paraId="73958483" w14:textId="77777777" w:rsidTr="00EF5489">
        <w:tc>
          <w:tcPr>
            <w:tcW w:w="2376" w:type="dxa"/>
          </w:tcPr>
          <w:p w14:paraId="1199CFED" w14:textId="4A098F46" w:rsidR="00371502" w:rsidRPr="00423D5F" w:rsidRDefault="00371502" w:rsidP="00C0772F">
            <w:pPr>
              <w:pStyle w:val="BodyText"/>
            </w:pPr>
            <w:r w:rsidRPr="00423D5F">
              <w:lastRenderedPageBreak/>
              <w:t>Node</w:t>
            </w:r>
          </w:p>
        </w:tc>
        <w:tc>
          <w:tcPr>
            <w:tcW w:w="6804" w:type="dxa"/>
          </w:tcPr>
          <w:p w14:paraId="54CA651A" w14:textId="77777777" w:rsidR="00371502" w:rsidRPr="00423D5F" w:rsidRDefault="00371502" w:rsidP="00C0772F">
            <w:pPr>
              <w:pStyle w:val="BodyText"/>
            </w:pPr>
          </w:p>
        </w:tc>
      </w:tr>
      <w:tr w:rsidR="00371502" w:rsidRPr="00423D5F" w14:paraId="61147EAB" w14:textId="77777777" w:rsidTr="00EF5489">
        <w:tc>
          <w:tcPr>
            <w:tcW w:w="2376" w:type="dxa"/>
          </w:tcPr>
          <w:p w14:paraId="10BD3229" w14:textId="6A4C535D" w:rsidR="00371502" w:rsidRPr="00423D5F" w:rsidRDefault="00371502" w:rsidP="00C0772F">
            <w:pPr>
              <w:pStyle w:val="BodyText"/>
            </w:pPr>
            <w:r w:rsidRPr="00423D5F">
              <w:t>Way</w:t>
            </w:r>
          </w:p>
        </w:tc>
        <w:tc>
          <w:tcPr>
            <w:tcW w:w="6804" w:type="dxa"/>
          </w:tcPr>
          <w:p w14:paraId="453A1A6C" w14:textId="77777777" w:rsidR="00371502" w:rsidRPr="00423D5F" w:rsidRDefault="00371502" w:rsidP="00C0772F">
            <w:pPr>
              <w:pStyle w:val="BodyText"/>
            </w:pPr>
          </w:p>
        </w:tc>
      </w:tr>
      <w:tr w:rsidR="00100E3F" w:rsidRPr="00423D5F" w14:paraId="3AD475B3" w14:textId="77777777" w:rsidTr="00EF5489">
        <w:tc>
          <w:tcPr>
            <w:tcW w:w="2376" w:type="dxa"/>
          </w:tcPr>
          <w:p w14:paraId="1F150682" w14:textId="77777777" w:rsidR="00100E3F" w:rsidRPr="00423D5F" w:rsidRDefault="006B74D6" w:rsidP="00C0772F">
            <w:pPr>
              <w:pStyle w:val="BodyText"/>
            </w:pPr>
            <w:r w:rsidRPr="00423D5F">
              <w:t>Tag</w:t>
            </w:r>
          </w:p>
        </w:tc>
        <w:tc>
          <w:tcPr>
            <w:tcW w:w="6804" w:type="dxa"/>
          </w:tcPr>
          <w:p w14:paraId="04A76C71" w14:textId="77777777" w:rsidR="00100E3F" w:rsidRPr="00423D5F" w:rsidRDefault="006B74D6" w:rsidP="00C0772F">
            <w:pPr>
              <w:pStyle w:val="BodyText"/>
            </w:pPr>
            <w:r w:rsidRPr="00423D5F">
              <w:t>Kennzeichen</w:t>
            </w:r>
            <w:r w:rsidR="003B57C5" w:rsidRPr="00423D5F">
              <w:t>, Merkmal</w:t>
            </w:r>
          </w:p>
          <w:p w14:paraId="25F7DBE8" w14:textId="77777777" w:rsidR="006B74D6" w:rsidRPr="00423D5F" w:rsidRDefault="006B74D6" w:rsidP="00C0772F">
            <w:pPr>
              <w:pStyle w:val="BodyText"/>
            </w:pPr>
            <w:r w:rsidRPr="00423D5F">
              <w:t>Zusatzinf</w:t>
            </w:r>
            <w:r w:rsidR="002615FD" w:rsidRPr="00423D5F">
              <w:t>ormationen zu Wegen, Orientierungs</w:t>
            </w:r>
            <w:r w:rsidRPr="00423D5F">
              <w:t>punkten oder POIs.</w:t>
            </w:r>
          </w:p>
          <w:p w14:paraId="30BC173E" w14:textId="77777777" w:rsidR="006B74D6" w:rsidRPr="00423D5F" w:rsidRDefault="006B74D6" w:rsidP="00C0772F">
            <w:pPr>
              <w:pStyle w:val="BodyText"/>
            </w:pPr>
            <w:proofErr w:type="spellStart"/>
            <w:r w:rsidRPr="00423D5F">
              <w:t>Bsp</w:t>
            </w:r>
            <w:proofErr w:type="spellEnd"/>
            <w:r w:rsidRPr="00423D5F">
              <w:t>: Strassenbelag, Höchstgeschwindigkeit, Farbe einer Sitzbank, Name eines Restaurants, …</w:t>
            </w:r>
          </w:p>
        </w:tc>
      </w:tr>
      <w:tr w:rsidR="00100E3F" w:rsidRPr="00423D5F" w14:paraId="22222E06" w14:textId="77777777" w:rsidTr="00EF5489">
        <w:tc>
          <w:tcPr>
            <w:tcW w:w="2376" w:type="dxa"/>
          </w:tcPr>
          <w:p w14:paraId="03B41525" w14:textId="77777777" w:rsidR="00100E3F" w:rsidRPr="00423D5F" w:rsidRDefault="006B74D6" w:rsidP="00C0772F">
            <w:pPr>
              <w:pStyle w:val="BodyText"/>
            </w:pPr>
            <w:r w:rsidRPr="00423D5F">
              <w:t>API</w:t>
            </w:r>
          </w:p>
        </w:tc>
        <w:tc>
          <w:tcPr>
            <w:tcW w:w="6804" w:type="dxa"/>
          </w:tcPr>
          <w:p w14:paraId="2E9BDA00" w14:textId="77777777" w:rsidR="00FD2A64" w:rsidRPr="00423D5F" w:rsidRDefault="00FD2A64" w:rsidP="00C0772F">
            <w:pPr>
              <w:pStyle w:val="BodyText"/>
            </w:pPr>
            <w:r w:rsidRPr="00423D5F">
              <w:t>Programmierschnittstelle</w:t>
            </w:r>
          </w:p>
          <w:p w14:paraId="2C06F643" w14:textId="77777777" w:rsidR="00100E3F" w:rsidRPr="00423D5F" w:rsidRDefault="00FD2A64" w:rsidP="00C0772F">
            <w:pPr>
              <w:pStyle w:val="BodyText"/>
            </w:pPr>
            <w:r w:rsidRPr="00423D5F">
              <w:t>Programmteil, der von einem Softwaresystem anderen Programmen zur Anbindung an das System zur Verfügung gestellt wird</w:t>
            </w:r>
          </w:p>
        </w:tc>
      </w:tr>
    </w:tbl>
    <w:p w14:paraId="144C732D" w14:textId="77777777" w:rsidR="001020CE" w:rsidRPr="00423D5F" w:rsidRDefault="009C15C8" w:rsidP="00C0772F">
      <w:pPr>
        <w:pStyle w:val="Heading2"/>
      </w:pPr>
      <w:bookmarkStart w:id="249" w:name="_Toc374995828"/>
      <w:bookmarkStart w:id="250" w:name="_Toc375047345"/>
      <w:bookmarkStart w:id="251" w:name="_Toc375142675"/>
      <w:r w:rsidRPr="00423D5F">
        <w:t>Abbildungsverzeichnis</w:t>
      </w:r>
      <w:bookmarkEnd w:id="249"/>
      <w:bookmarkEnd w:id="250"/>
      <w:bookmarkEnd w:id="251"/>
    </w:p>
    <w:p w14:paraId="643CF4E2" w14:textId="76933485" w:rsidR="006B5FC1" w:rsidRPr="00423D5F" w:rsidRDefault="00045820" w:rsidP="00C0772F">
      <w:pPr>
        <w:pStyle w:val="TableofFigures"/>
        <w:rPr>
          <w:rFonts w:asciiTheme="minorHAnsi" w:hAnsiTheme="minorHAnsi"/>
          <w:noProof/>
          <w:sz w:val="22"/>
          <w:lang w:eastAsia="de-CH"/>
        </w:rPr>
      </w:pPr>
      <w:r w:rsidRPr="00423D5F">
        <w:fldChar w:fldCharType="begin"/>
      </w:r>
      <w:r w:rsidRPr="00423D5F">
        <w:instrText xml:space="preserve"> TOC \c "Abbildung" </w:instrText>
      </w:r>
      <w:r w:rsidRPr="00423D5F">
        <w:fldChar w:fldCharType="separate"/>
      </w:r>
      <w:r w:rsidR="006B5FC1" w:rsidRPr="00423D5F">
        <w:rPr>
          <w:noProof/>
        </w:rPr>
        <w:t>Abbildung 1 - Nodes auf Karte</w:t>
      </w:r>
      <w:r w:rsidR="006B5FC1" w:rsidRPr="00423D5F">
        <w:rPr>
          <w:noProof/>
        </w:rPr>
        <w:tab/>
      </w:r>
      <w:r w:rsidR="006B5FC1" w:rsidRPr="00423D5F">
        <w:rPr>
          <w:noProof/>
        </w:rPr>
        <w:fldChar w:fldCharType="begin"/>
      </w:r>
      <w:r w:rsidR="006B5FC1" w:rsidRPr="00423D5F">
        <w:rPr>
          <w:noProof/>
        </w:rPr>
        <w:instrText xml:space="preserve"> PAGEREF _Toc375132723 \h </w:instrText>
      </w:r>
      <w:r w:rsidR="006B5FC1" w:rsidRPr="00423D5F">
        <w:rPr>
          <w:noProof/>
        </w:rPr>
      </w:r>
      <w:r w:rsidR="006B5FC1" w:rsidRPr="00423D5F">
        <w:rPr>
          <w:noProof/>
        </w:rPr>
        <w:fldChar w:fldCharType="separate"/>
      </w:r>
      <w:r w:rsidR="006B5FC1" w:rsidRPr="00423D5F">
        <w:rPr>
          <w:noProof/>
        </w:rPr>
        <w:t>5</w:t>
      </w:r>
      <w:r w:rsidR="006B5FC1" w:rsidRPr="00423D5F">
        <w:rPr>
          <w:noProof/>
        </w:rPr>
        <w:fldChar w:fldCharType="end"/>
      </w:r>
    </w:p>
    <w:p w14:paraId="118B80A9" w14:textId="0852C170" w:rsidR="006B5FC1" w:rsidRPr="00423D5F" w:rsidRDefault="006B5FC1" w:rsidP="00C0772F">
      <w:pPr>
        <w:pStyle w:val="TableofFigures"/>
        <w:rPr>
          <w:rFonts w:asciiTheme="minorHAnsi" w:hAnsiTheme="minorHAnsi"/>
          <w:noProof/>
          <w:sz w:val="22"/>
          <w:lang w:eastAsia="de-CH"/>
        </w:rPr>
      </w:pPr>
      <w:r w:rsidRPr="00423D5F">
        <w:rPr>
          <w:noProof/>
        </w:rPr>
        <w:t>Abbildung 2 - Kartenausschnitt OSM Route Seequai nach 10‘ dieci</w:t>
      </w:r>
      <w:r w:rsidRPr="00423D5F">
        <w:rPr>
          <w:noProof/>
        </w:rPr>
        <w:tab/>
      </w:r>
      <w:r w:rsidRPr="00423D5F">
        <w:rPr>
          <w:noProof/>
        </w:rPr>
        <w:fldChar w:fldCharType="begin"/>
      </w:r>
      <w:r w:rsidRPr="00423D5F">
        <w:rPr>
          <w:noProof/>
        </w:rPr>
        <w:instrText xml:space="preserve"> PAGEREF _Toc375132724 \h </w:instrText>
      </w:r>
      <w:r w:rsidRPr="00423D5F">
        <w:rPr>
          <w:noProof/>
        </w:rPr>
      </w:r>
      <w:r w:rsidRPr="00423D5F">
        <w:rPr>
          <w:noProof/>
        </w:rPr>
        <w:fldChar w:fldCharType="separate"/>
      </w:r>
      <w:r w:rsidRPr="00423D5F">
        <w:rPr>
          <w:noProof/>
        </w:rPr>
        <w:t>6</w:t>
      </w:r>
      <w:r w:rsidRPr="00423D5F">
        <w:rPr>
          <w:noProof/>
        </w:rPr>
        <w:fldChar w:fldCharType="end"/>
      </w:r>
    </w:p>
    <w:p w14:paraId="2FD37EDB" w14:textId="69D3A78C" w:rsidR="006B5FC1" w:rsidRPr="00423D5F" w:rsidRDefault="006B5FC1" w:rsidP="00C0772F">
      <w:pPr>
        <w:pStyle w:val="TableofFigures"/>
        <w:rPr>
          <w:rFonts w:asciiTheme="minorHAnsi" w:hAnsiTheme="minorHAnsi"/>
          <w:noProof/>
          <w:sz w:val="22"/>
          <w:lang w:eastAsia="de-CH"/>
        </w:rPr>
      </w:pPr>
      <w:r w:rsidRPr="00423D5F">
        <w:rPr>
          <w:noProof/>
        </w:rPr>
        <w:t xml:space="preserve">Abbildung 3 - Screenshot Routing rechte Seite </w:t>
      </w:r>
      <w:r w:rsidRPr="00423D5F">
        <w:rPr>
          <w:rFonts w:asciiTheme="minorHAnsi" w:hAnsiTheme="minorHAnsi"/>
          <w:noProof/>
          <w:sz w:val="22"/>
          <w:lang w:eastAsia="de-CH"/>
        </w:rPr>
        <w:tab/>
      </w:r>
      <w:r w:rsidRPr="00423D5F">
        <w:rPr>
          <w:noProof/>
        </w:rPr>
        <w:t xml:space="preserve">    Abbildung 4  - Screenshot Routing linke Seite</w:t>
      </w:r>
      <w:r w:rsidRPr="00423D5F">
        <w:rPr>
          <w:noProof/>
        </w:rPr>
        <w:tab/>
      </w:r>
      <w:r w:rsidRPr="00423D5F">
        <w:rPr>
          <w:noProof/>
        </w:rPr>
        <w:fldChar w:fldCharType="begin"/>
      </w:r>
      <w:r w:rsidRPr="00423D5F">
        <w:rPr>
          <w:noProof/>
        </w:rPr>
        <w:instrText xml:space="preserve"> PAGEREF _Toc375132725 \h </w:instrText>
      </w:r>
      <w:r w:rsidRPr="00423D5F">
        <w:rPr>
          <w:noProof/>
        </w:rPr>
      </w:r>
      <w:r w:rsidRPr="00423D5F">
        <w:rPr>
          <w:noProof/>
        </w:rPr>
        <w:fldChar w:fldCharType="separate"/>
      </w:r>
      <w:r w:rsidRPr="00423D5F">
        <w:rPr>
          <w:noProof/>
        </w:rPr>
        <w:t>7</w:t>
      </w:r>
      <w:r w:rsidRPr="00423D5F">
        <w:rPr>
          <w:noProof/>
        </w:rPr>
        <w:fldChar w:fldCharType="end"/>
      </w:r>
    </w:p>
    <w:p w14:paraId="5FB65885" w14:textId="77CF9919" w:rsidR="006B5FC1" w:rsidRPr="00423D5F" w:rsidRDefault="006B5FC1" w:rsidP="00C0772F">
      <w:pPr>
        <w:pStyle w:val="TableofFigures"/>
        <w:rPr>
          <w:rFonts w:asciiTheme="minorHAnsi" w:hAnsiTheme="minorHAnsi"/>
          <w:noProof/>
          <w:sz w:val="22"/>
          <w:lang w:eastAsia="de-CH"/>
        </w:rPr>
      </w:pPr>
      <w:r w:rsidRPr="00423D5F">
        <w:rPr>
          <w:noProof/>
        </w:rPr>
        <w:t>Abbildung 5 - Screenshot AmauroMap aus Google-Cache</w:t>
      </w:r>
      <w:r w:rsidRPr="00423D5F">
        <w:rPr>
          <w:noProof/>
        </w:rPr>
        <w:tab/>
      </w:r>
      <w:r w:rsidRPr="00423D5F">
        <w:rPr>
          <w:noProof/>
        </w:rPr>
        <w:fldChar w:fldCharType="begin"/>
      </w:r>
      <w:r w:rsidRPr="00423D5F">
        <w:rPr>
          <w:noProof/>
        </w:rPr>
        <w:instrText xml:space="preserve"> PAGEREF _Toc375132726 \h </w:instrText>
      </w:r>
      <w:r w:rsidRPr="00423D5F">
        <w:rPr>
          <w:noProof/>
        </w:rPr>
      </w:r>
      <w:r w:rsidRPr="00423D5F">
        <w:rPr>
          <w:noProof/>
        </w:rPr>
        <w:fldChar w:fldCharType="separate"/>
      </w:r>
      <w:r w:rsidRPr="00423D5F">
        <w:rPr>
          <w:noProof/>
        </w:rPr>
        <w:t>13</w:t>
      </w:r>
      <w:r w:rsidRPr="00423D5F">
        <w:rPr>
          <w:noProof/>
        </w:rPr>
        <w:fldChar w:fldCharType="end"/>
      </w:r>
    </w:p>
    <w:p w14:paraId="716ED2A9" w14:textId="72313BDB" w:rsidR="006B5FC1" w:rsidRPr="00423D5F" w:rsidRDefault="006B5FC1" w:rsidP="00C0772F">
      <w:pPr>
        <w:pStyle w:val="TableofFigures"/>
        <w:rPr>
          <w:rFonts w:asciiTheme="minorHAnsi" w:hAnsiTheme="minorHAnsi"/>
          <w:noProof/>
          <w:sz w:val="22"/>
          <w:lang w:eastAsia="de-CH"/>
        </w:rPr>
      </w:pPr>
      <w:r w:rsidRPr="00423D5F">
        <w:rPr>
          <w:noProof/>
        </w:rPr>
        <w:t>Abbildung 6 - Eintrag Frau Gerolds Garten aus Accessibility Guide. Noch nicht kategorisiert.</w:t>
      </w:r>
      <w:r w:rsidRPr="00423D5F">
        <w:rPr>
          <w:noProof/>
        </w:rPr>
        <w:tab/>
      </w:r>
      <w:r w:rsidRPr="00423D5F">
        <w:rPr>
          <w:noProof/>
        </w:rPr>
        <w:fldChar w:fldCharType="begin"/>
      </w:r>
      <w:r w:rsidRPr="00423D5F">
        <w:rPr>
          <w:noProof/>
        </w:rPr>
        <w:instrText xml:space="preserve"> PAGEREF _Toc375132727 \h </w:instrText>
      </w:r>
      <w:r w:rsidRPr="00423D5F">
        <w:rPr>
          <w:noProof/>
        </w:rPr>
      </w:r>
      <w:r w:rsidRPr="00423D5F">
        <w:rPr>
          <w:noProof/>
        </w:rPr>
        <w:fldChar w:fldCharType="separate"/>
      </w:r>
      <w:r w:rsidRPr="00423D5F">
        <w:rPr>
          <w:noProof/>
        </w:rPr>
        <w:t>14</w:t>
      </w:r>
      <w:r w:rsidRPr="00423D5F">
        <w:rPr>
          <w:noProof/>
        </w:rPr>
        <w:fldChar w:fldCharType="end"/>
      </w:r>
    </w:p>
    <w:p w14:paraId="43949042" w14:textId="65D2306D" w:rsidR="006B5FC1" w:rsidRPr="00423D5F" w:rsidRDefault="006B5FC1" w:rsidP="00C0772F">
      <w:pPr>
        <w:pStyle w:val="TableofFigures"/>
        <w:rPr>
          <w:rFonts w:asciiTheme="minorHAnsi" w:hAnsiTheme="minorHAnsi"/>
          <w:noProof/>
          <w:sz w:val="22"/>
          <w:lang w:eastAsia="de-CH"/>
        </w:rPr>
      </w:pPr>
      <w:r w:rsidRPr="00423D5F">
        <w:rPr>
          <w:noProof/>
        </w:rPr>
        <w:t>Abbildung 7 - Ausschnitt Wheelmap in Rapperswil</w:t>
      </w:r>
      <w:r w:rsidRPr="00423D5F">
        <w:rPr>
          <w:noProof/>
        </w:rPr>
        <w:tab/>
      </w:r>
      <w:r w:rsidRPr="00423D5F">
        <w:rPr>
          <w:noProof/>
        </w:rPr>
        <w:fldChar w:fldCharType="begin"/>
      </w:r>
      <w:r w:rsidRPr="00423D5F">
        <w:rPr>
          <w:noProof/>
        </w:rPr>
        <w:instrText xml:space="preserve"> PAGEREF _Toc375132728 \h </w:instrText>
      </w:r>
      <w:r w:rsidRPr="00423D5F">
        <w:rPr>
          <w:noProof/>
        </w:rPr>
      </w:r>
      <w:r w:rsidRPr="00423D5F">
        <w:rPr>
          <w:noProof/>
        </w:rPr>
        <w:fldChar w:fldCharType="separate"/>
      </w:r>
      <w:r w:rsidRPr="00423D5F">
        <w:rPr>
          <w:noProof/>
        </w:rPr>
        <w:t>15</w:t>
      </w:r>
      <w:r w:rsidRPr="00423D5F">
        <w:rPr>
          <w:noProof/>
        </w:rPr>
        <w:fldChar w:fldCharType="end"/>
      </w:r>
    </w:p>
    <w:p w14:paraId="356F1F5A" w14:textId="4B98A6C7" w:rsidR="006B5FC1" w:rsidRPr="00423D5F" w:rsidRDefault="006B5FC1" w:rsidP="00C0772F">
      <w:pPr>
        <w:pStyle w:val="TableofFigures"/>
        <w:rPr>
          <w:rFonts w:asciiTheme="minorHAnsi" w:hAnsiTheme="minorHAnsi"/>
          <w:noProof/>
          <w:sz w:val="22"/>
          <w:lang w:eastAsia="de-CH"/>
        </w:rPr>
      </w:pPr>
      <w:r w:rsidRPr="00423D5F">
        <w:rPr>
          <w:noProof/>
        </w:rPr>
        <w:t>Abbildung 8 - Screenshots  My Position.</w:t>
      </w:r>
      <w:r w:rsidRPr="00423D5F">
        <w:rPr>
          <w:noProof/>
        </w:rPr>
        <w:tab/>
      </w:r>
      <w:r w:rsidRPr="00423D5F">
        <w:rPr>
          <w:noProof/>
        </w:rPr>
        <w:fldChar w:fldCharType="begin"/>
      </w:r>
      <w:r w:rsidRPr="00423D5F">
        <w:rPr>
          <w:noProof/>
        </w:rPr>
        <w:instrText xml:space="preserve"> PAGEREF _Toc375132729 \h </w:instrText>
      </w:r>
      <w:r w:rsidRPr="00423D5F">
        <w:rPr>
          <w:noProof/>
        </w:rPr>
      </w:r>
      <w:r w:rsidRPr="00423D5F">
        <w:rPr>
          <w:noProof/>
        </w:rPr>
        <w:fldChar w:fldCharType="separate"/>
      </w:r>
      <w:r w:rsidRPr="00423D5F">
        <w:rPr>
          <w:noProof/>
        </w:rPr>
        <w:t>16</w:t>
      </w:r>
      <w:r w:rsidRPr="00423D5F">
        <w:rPr>
          <w:noProof/>
        </w:rPr>
        <w:fldChar w:fldCharType="end"/>
      </w:r>
    </w:p>
    <w:p w14:paraId="03127E57" w14:textId="3A4310B0" w:rsidR="006B5FC1" w:rsidRPr="00423D5F" w:rsidRDefault="006B5FC1" w:rsidP="00C0772F">
      <w:pPr>
        <w:pStyle w:val="TableofFigures"/>
        <w:rPr>
          <w:rFonts w:asciiTheme="minorHAnsi" w:hAnsiTheme="minorHAnsi"/>
          <w:noProof/>
          <w:sz w:val="22"/>
          <w:lang w:eastAsia="de-CH"/>
        </w:rPr>
      </w:pPr>
      <w:r w:rsidRPr="00423D5F">
        <w:rPr>
          <w:noProof/>
        </w:rPr>
        <w:t>Abbildung 9 - Screenshots von Sendero GPS Lookaround</w:t>
      </w:r>
      <w:r w:rsidRPr="00423D5F">
        <w:rPr>
          <w:noProof/>
        </w:rPr>
        <w:tab/>
      </w:r>
      <w:r w:rsidRPr="00423D5F">
        <w:rPr>
          <w:noProof/>
        </w:rPr>
        <w:fldChar w:fldCharType="begin"/>
      </w:r>
      <w:r w:rsidRPr="00423D5F">
        <w:rPr>
          <w:noProof/>
        </w:rPr>
        <w:instrText xml:space="preserve"> PAGEREF _Toc375132730 \h </w:instrText>
      </w:r>
      <w:r w:rsidRPr="00423D5F">
        <w:rPr>
          <w:noProof/>
        </w:rPr>
      </w:r>
      <w:r w:rsidRPr="00423D5F">
        <w:rPr>
          <w:noProof/>
        </w:rPr>
        <w:fldChar w:fldCharType="separate"/>
      </w:r>
      <w:r w:rsidRPr="00423D5F">
        <w:rPr>
          <w:noProof/>
        </w:rPr>
        <w:t>17</w:t>
      </w:r>
      <w:r w:rsidRPr="00423D5F">
        <w:rPr>
          <w:noProof/>
        </w:rPr>
        <w:fldChar w:fldCharType="end"/>
      </w:r>
    </w:p>
    <w:p w14:paraId="77857D62" w14:textId="39E3F519" w:rsidR="006B5FC1" w:rsidRPr="00423D5F" w:rsidRDefault="006B5FC1" w:rsidP="00C0772F">
      <w:pPr>
        <w:pStyle w:val="TableofFigures"/>
        <w:rPr>
          <w:rFonts w:asciiTheme="minorHAnsi" w:hAnsiTheme="minorHAnsi"/>
          <w:noProof/>
          <w:sz w:val="22"/>
          <w:lang w:eastAsia="de-CH"/>
        </w:rPr>
      </w:pPr>
      <w:r w:rsidRPr="00423D5F">
        <w:rPr>
          <w:noProof/>
        </w:rPr>
        <w:t>Abbildung 10 - Screenshots AroundMe</w:t>
      </w:r>
      <w:r w:rsidRPr="00423D5F">
        <w:rPr>
          <w:noProof/>
        </w:rPr>
        <w:tab/>
      </w:r>
      <w:r w:rsidRPr="00423D5F">
        <w:rPr>
          <w:noProof/>
        </w:rPr>
        <w:fldChar w:fldCharType="begin"/>
      </w:r>
      <w:r w:rsidRPr="00423D5F">
        <w:rPr>
          <w:noProof/>
        </w:rPr>
        <w:instrText xml:space="preserve"> PAGEREF _Toc375132731 \h </w:instrText>
      </w:r>
      <w:r w:rsidRPr="00423D5F">
        <w:rPr>
          <w:noProof/>
        </w:rPr>
      </w:r>
      <w:r w:rsidRPr="00423D5F">
        <w:rPr>
          <w:noProof/>
        </w:rPr>
        <w:fldChar w:fldCharType="separate"/>
      </w:r>
      <w:r w:rsidRPr="00423D5F">
        <w:rPr>
          <w:noProof/>
        </w:rPr>
        <w:t>18</w:t>
      </w:r>
      <w:r w:rsidRPr="00423D5F">
        <w:rPr>
          <w:noProof/>
        </w:rPr>
        <w:fldChar w:fldCharType="end"/>
      </w:r>
    </w:p>
    <w:p w14:paraId="57281821" w14:textId="793E8CA8" w:rsidR="006B5FC1" w:rsidRPr="00423D5F" w:rsidRDefault="006B5FC1" w:rsidP="00C0772F">
      <w:pPr>
        <w:pStyle w:val="TableofFigures"/>
        <w:rPr>
          <w:rFonts w:asciiTheme="minorHAnsi" w:hAnsiTheme="minorHAnsi"/>
          <w:noProof/>
          <w:sz w:val="22"/>
          <w:lang w:eastAsia="de-CH"/>
        </w:rPr>
      </w:pPr>
      <w:r w:rsidRPr="00423D5F">
        <w:rPr>
          <w:noProof/>
        </w:rPr>
        <w:t>Abbildung 12 - Screenshots von Ariadne GPS</w:t>
      </w:r>
      <w:r w:rsidRPr="00423D5F">
        <w:rPr>
          <w:noProof/>
        </w:rPr>
        <w:tab/>
      </w:r>
      <w:r w:rsidRPr="00423D5F">
        <w:rPr>
          <w:noProof/>
        </w:rPr>
        <w:fldChar w:fldCharType="begin"/>
      </w:r>
      <w:r w:rsidRPr="00423D5F">
        <w:rPr>
          <w:noProof/>
        </w:rPr>
        <w:instrText xml:space="preserve"> PAGEREF _Toc375132732 \h </w:instrText>
      </w:r>
      <w:r w:rsidRPr="00423D5F">
        <w:rPr>
          <w:noProof/>
        </w:rPr>
      </w:r>
      <w:r w:rsidRPr="00423D5F">
        <w:rPr>
          <w:noProof/>
        </w:rPr>
        <w:fldChar w:fldCharType="separate"/>
      </w:r>
      <w:r w:rsidRPr="00423D5F">
        <w:rPr>
          <w:noProof/>
        </w:rPr>
        <w:t>19</w:t>
      </w:r>
      <w:r w:rsidRPr="00423D5F">
        <w:rPr>
          <w:noProof/>
        </w:rPr>
        <w:fldChar w:fldCharType="end"/>
      </w:r>
    </w:p>
    <w:p w14:paraId="3832A0C0" w14:textId="6FA6FB4B" w:rsidR="006B5FC1" w:rsidRPr="00423D5F" w:rsidRDefault="006B5FC1" w:rsidP="00C0772F">
      <w:pPr>
        <w:pStyle w:val="TableofFigures"/>
        <w:rPr>
          <w:rFonts w:asciiTheme="minorHAnsi" w:hAnsiTheme="minorHAnsi"/>
          <w:noProof/>
          <w:sz w:val="22"/>
          <w:lang w:eastAsia="de-CH"/>
        </w:rPr>
      </w:pPr>
      <w:r w:rsidRPr="00423D5F">
        <w:rPr>
          <w:noProof/>
        </w:rPr>
        <w:t>Abbildung 12 - Screenshots von BlindSquare</w:t>
      </w:r>
      <w:r w:rsidRPr="00423D5F">
        <w:rPr>
          <w:noProof/>
        </w:rPr>
        <w:tab/>
      </w:r>
      <w:r w:rsidRPr="00423D5F">
        <w:rPr>
          <w:noProof/>
        </w:rPr>
        <w:fldChar w:fldCharType="begin"/>
      </w:r>
      <w:r w:rsidRPr="00423D5F">
        <w:rPr>
          <w:noProof/>
        </w:rPr>
        <w:instrText xml:space="preserve"> PAGEREF _Toc375132733 \h </w:instrText>
      </w:r>
      <w:r w:rsidRPr="00423D5F">
        <w:rPr>
          <w:noProof/>
        </w:rPr>
      </w:r>
      <w:r w:rsidRPr="00423D5F">
        <w:rPr>
          <w:noProof/>
        </w:rPr>
        <w:fldChar w:fldCharType="separate"/>
      </w:r>
      <w:r w:rsidRPr="00423D5F">
        <w:rPr>
          <w:noProof/>
        </w:rPr>
        <w:t>20</w:t>
      </w:r>
      <w:r w:rsidRPr="00423D5F">
        <w:rPr>
          <w:noProof/>
        </w:rPr>
        <w:fldChar w:fldCharType="end"/>
      </w:r>
    </w:p>
    <w:p w14:paraId="094DBBC5" w14:textId="74036C98" w:rsidR="006B5FC1" w:rsidRPr="00423D5F" w:rsidRDefault="006B5FC1" w:rsidP="00C0772F">
      <w:pPr>
        <w:pStyle w:val="TableofFigures"/>
        <w:rPr>
          <w:rFonts w:asciiTheme="minorHAnsi" w:hAnsiTheme="minorHAnsi"/>
          <w:noProof/>
          <w:sz w:val="22"/>
          <w:lang w:eastAsia="de-CH"/>
        </w:rPr>
      </w:pPr>
      <w:r w:rsidRPr="00423D5F">
        <w:rPr>
          <w:noProof/>
        </w:rPr>
        <w:t>Abbildung 14 - Screenshots Intersection Explorer.</w:t>
      </w:r>
      <w:r w:rsidRPr="00423D5F">
        <w:rPr>
          <w:noProof/>
        </w:rPr>
        <w:tab/>
      </w:r>
      <w:r w:rsidRPr="00423D5F">
        <w:rPr>
          <w:noProof/>
        </w:rPr>
        <w:fldChar w:fldCharType="begin"/>
      </w:r>
      <w:r w:rsidRPr="00423D5F">
        <w:rPr>
          <w:noProof/>
        </w:rPr>
        <w:instrText xml:space="preserve"> PAGEREF _Toc375132734 \h </w:instrText>
      </w:r>
      <w:r w:rsidRPr="00423D5F">
        <w:rPr>
          <w:noProof/>
        </w:rPr>
      </w:r>
      <w:r w:rsidRPr="00423D5F">
        <w:rPr>
          <w:noProof/>
        </w:rPr>
        <w:fldChar w:fldCharType="separate"/>
      </w:r>
      <w:r w:rsidRPr="00423D5F">
        <w:rPr>
          <w:noProof/>
        </w:rPr>
        <w:t>23</w:t>
      </w:r>
      <w:r w:rsidRPr="00423D5F">
        <w:rPr>
          <w:noProof/>
        </w:rPr>
        <w:fldChar w:fldCharType="end"/>
      </w:r>
    </w:p>
    <w:p w14:paraId="06293C20" w14:textId="426A0944" w:rsidR="006B5FC1" w:rsidRPr="00423D5F" w:rsidRDefault="006B5FC1" w:rsidP="00C0772F">
      <w:pPr>
        <w:pStyle w:val="TableofFigures"/>
        <w:rPr>
          <w:rFonts w:asciiTheme="minorHAnsi" w:hAnsiTheme="minorHAnsi"/>
          <w:noProof/>
          <w:sz w:val="22"/>
          <w:lang w:eastAsia="de-CH"/>
        </w:rPr>
      </w:pPr>
      <w:r w:rsidRPr="00423D5F">
        <w:rPr>
          <w:noProof/>
        </w:rPr>
        <w:t>Abbildung 15 - Routenansicht Google Maps</w:t>
      </w:r>
      <w:r w:rsidRPr="00423D5F">
        <w:rPr>
          <w:noProof/>
        </w:rPr>
        <w:tab/>
      </w:r>
      <w:r w:rsidRPr="00423D5F">
        <w:rPr>
          <w:noProof/>
        </w:rPr>
        <w:fldChar w:fldCharType="begin"/>
      </w:r>
      <w:r w:rsidRPr="00423D5F">
        <w:rPr>
          <w:noProof/>
        </w:rPr>
        <w:instrText xml:space="preserve"> PAGEREF _Toc375132735 \h </w:instrText>
      </w:r>
      <w:r w:rsidRPr="00423D5F">
        <w:rPr>
          <w:noProof/>
        </w:rPr>
      </w:r>
      <w:r w:rsidRPr="00423D5F">
        <w:rPr>
          <w:noProof/>
        </w:rPr>
        <w:fldChar w:fldCharType="separate"/>
      </w:r>
      <w:r w:rsidRPr="00423D5F">
        <w:rPr>
          <w:noProof/>
        </w:rPr>
        <w:t>26</w:t>
      </w:r>
      <w:r w:rsidRPr="00423D5F">
        <w:rPr>
          <w:noProof/>
        </w:rPr>
        <w:fldChar w:fldCharType="end"/>
      </w:r>
    </w:p>
    <w:p w14:paraId="76F45D01" w14:textId="78F24DE4" w:rsidR="006B5FC1" w:rsidRPr="00423D5F" w:rsidRDefault="006B5FC1" w:rsidP="00C0772F">
      <w:pPr>
        <w:pStyle w:val="TableofFigures"/>
        <w:rPr>
          <w:rFonts w:asciiTheme="minorHAnsi" w:hAnsiTheme="minorHAnsi"/>
          <w:noProof/>
          <w:sz w:val="22"/>
          <w:lang w:eastAsia="de-CH"/>
        </w:rPr>
      </w:pPr>
      <w:r w:rsidRPr="00423D5F">
        <w:rPr>
          <w:noProof/>
        </w:rPr>
        <w:t>Abbildung 16 - Routenansicht  OSMR</w:t>
      </w:r>
      <w:r w:rsidRPr="00423D5F">
        <w:rPr>
          <w:noProof/>
        </w:rPr>
        <w:tab/>
      </w:r>
      <w:r w:rsidRPr="00423D5F">
        <w:rPr>
          <w:noProof/>
        </w:rPr>
        <w:fldChar w:fldCharType="begin"/>
      </w:r>
      <w:r w:rsidRPr="00423D5F">
        <w:rPr>
          <w:noProof/>
        </w:rPr>
        <w:instrText xml:space="preserve"> PAGEREF _Toc375132736 \h </w:instrText>
      </w:r>
      <w:r w:rsidRPr="00423D5F">
        <w:rPr>
          <w:noProof/>
        </w:rPr>
      </w:r>
      <w:r w:rsidRPr="00423D5F">
        <w:rPr>
          <w:noProof/>
        </w:rPr>
        <w:fldChar w:fldCharType="separate"/>
      </w:r>
      <w:r w:rsidRPr="00423D5F">
        <w:rPr>
          <w:noProof/>
        </w:rPr>
        <w:t>27</w:t>
      </w:r>
      <w:r w:rsidRPr="00423D5F">
        <w:rPr>
          <w:noProof/>
        </w:rPr>
        <w:fldChar w:fldCharType="end"/>
      </w:r>
    </w:p>
    <w:p w14:paraId="17A0F736" w14:textId="02A31C04" w:rsidR="006B5FC1" w:rsidRPr="00423D5F" w:rsidRDefault="006B5FC1" w:rsidP="00C0772F">
      <w:pPr>
        <w:pStyle w:val="TableofFigures"/>
        <w:rPr>
          <w:rFonts w:asciiTheme="minorHAnsi" w:hAnsiTheme="minorHAnsi"/>
          <w:noProof/>
          <w:sz w:val="22"/>
          <w:lang w:eastAsia="de-CH"/>
        </w:rPr>
      </w:pPr>
      <w:r w:rsidRPr="00423D5F">
        <w:rPr>
          <w:noProof/>
        </w:rPr>
        <w:t>Abbildung 17 - Routenansicht von OSRM</w:t>
      </w:r>
      <w:r w:rsidRPr="00423D5F">
        <w:rPr>
          <w:noProof/>
        </w:rPr>
        <w:tab/>
      </w:r>
      <w:r w:rsidRPr="00423D5F">
        <w:rPr>
          <w:noProof/>
        </w:rPr>
        <w:fldChar w:fldCharType="begin"/>
      </w:r>
      <w:r w:rsidRPr="00423D5F">
        <w:rPr>
          <w:noProof/>
        </w:rPr>
        <w:instrText xml:space="preserve"> PAGEREF _Toc375132737 \h </w:instrText>
      </w:r>
      <w:r w:rsidRPr="00423D5F">
        <w:rPr>
          <w:noProof/>
        </w:rPr>
      </w:r>
      <w:r w:rsidRPr="00423D5F">
        <w:rPr>
          <w:noProof/>
        </w:rPr>
        <w:fldChar w:fldCharType="separate"/>
      </w:r>
      <w:r w:rsidRPr="00423D5F">
        <w:rPr>
          <w:noProof/>
        </w:rPr>
        <w:t>28</w:t>
      </w:r>
      <w:r w:rsidRPr="00423D5F">
        <w:rPr>
          <w:noProof/>
        </w:rPr>
        <w:fldChar w:fldCharType="end"/>
      </w:r>
    </w:p>
    <w:p w14:paraId="1538923C" w14:textId="4676866A" w:rsidR="006B5FC1" w:rsidRPr="00423D5F" w:rsidRDefault="006B5FC1" w:rsidP="00C0772F">
      <w:pPr>
        <w:pStyle w:val="TableofFigures"/>
        <w:rPr>
          <w:rFonts w:asciiTheme="minorHAnsi" w:hAnsiTheme="minorHAnsi"/>
          <w:noProof/>
          <w:sz w:val="22"/>
          <w:lang w:eastAsia="de-CH"/>
        </w:rPr>
      </w:pPr>
      <w:r w:rsidRPr="00423D5F">
        <w:rPr>
          <w:noProof/>
        </w:rPr>
        <w:t>Abbildung 18 - Routenansicht von Bing</w:t>
      </w:r>
      <w:r w:rsidRPr="00423D5F">
        <w:rPr>
          <w:noProof/>
        </w:rPr>
        <w:tab/>
      </w:r>
      <w:r w:rsidRPr="00423D5F">
        <w:rPr>
          <w:noProof/>
        </w:rPr>
        <w:fldChar w:fldCharType="begin"/>
      </w:r>
      <w:r w:rsidRPr="00423D5F">
        <w:rPr>
          <w:noProof/>
        </w:rPr>
        <w:instrText xml:space="preserve"> PAGEREF _Toc375132738 \h </w:instrText>
      </w:r>
      <w:r w:rsidRPr="00423D5F">
        <w:rPr>
          <w:noProof/>
        </w:rPr>
      </w:r>
      <w:r w:rsidRPr="00423D5F">
        <w:rPr>
          <w:noProof/>
        </w:rPr>
        <w:fldChar w:fldCharType="separate"/>
      </w:r>
      <w:r w:rsidRPr="00423D5F">
        <w:rPr>
          <w:noProof/>
        </w:rPr>
        <w:t>29</w:t>
      </w:r>
      <w:r w:rsidRPr="00423D5F">
        <w:rPr>
          <w:noProof/>
        </w:rPr>
        <w:fldChar w:fldCharType="end"/>
      </w:r>
    </w:p>
    <w:p w14:paraId="364EC371" w14:textId="4C0F7CDB" w:rsidR="006B5FC1" w:rsidRPr="00423D5F" w:rsidRDefault="006B5FC1" w:rsidP="00C0772F">
      <w:pPr>
        <w:pStyle w:val="TableofFigures"/>
        <w:rPr>
          <w:rFonts w:asciiTheme="minorHAnsi" w:hAnsiTheme="minorHAnsi"/>
          <w:noProof/>
          <w:sz w:val="22"/>
          <w:lang w:eastAsia="de-CH"/>
        </w:rPr>
      </w:pPr>
      <w:r w:rsidRPr="00423D5F">
        <w:rPr>
          <w:noProof/>
        </w:rPr>
        <w:t>Abbildung 19 – Von Hand erstellte Routenansicht für Mapquest API</w:t>
      </w:r>
      <w:r w:rsidRPr="00423D5F">
        <w:rPr>
          <w:noProof/>
        </w:rPr>
        <w:tab/>
      </w:r>
      <w:r w:rsidRPr="00423D5F">
        <w:rPr>
          <w:noProof/>
        </w:rPr>
        <w:fldChar w:fldCharType="begin"/>
      </w:r>
      <w:r w:rsidRPr="00423D5F">
        <w:rPr>
          <w:noProof/>
        </w:rPr>
        <w:instrText xml:space="preserve"> PAGEREF _Toc375132739 \h </w:instrText>
      </w:r>
      <w:r w:rsidRPr="00423D5F">
        <w:rPr>
          <w:noProof/>
        </w:rPr>
      </w:r>
      <w:r w:rsidRPr="00423D5F">
        <w:rPr>
          <w:noProof/>
        </w:rPr>
        <w:fldChar w:fldCharType="separate"/>
      </w:r>
      <w:r w:rsidRPr="00423D5F">
        <w:rPr>
          <w:noProof/>
        </w:rPr>
        <w:t>30</w:t>
      </w:r>
      <w:r w:rsidRPr="00423D5F">
        <w:rPr>
          <w:noProof/>
        </w:rPr>
        <w:fldChar w:fldCharType="end"/>
      </w:r>
    </w:p>
    <w:p w14:paraId="06AC9002" w14:textId="0935C111" w:rsidR="006B5FC1" w:rsidRPr="00423D5F" w:rsidRDefault="006B5FC1" w:rsidP="00C0772F">
      <w:pPr>
        <w:pStyle w:val="TableofFigures"/>
        <w:rPr>
          <w:rFonts w:asciiTheme="minorHAnsi" w:hAnsiTheme="minorHAnsi"/>
          <w:noProof/>
          <w:sz w:val="22"/>
          <w:lang w:eastAsia="de-CH"/>
        </w:rPr>
      </w:pPr>
      <w:r w:rsidRPr="00423D5F">
        <w:rPr>
          <w:noProof/>
        </w:rPr>
        <w:t>Abbildung 20 - Routenansicht von YOURS</w:t>
      </w:r>
      <w:r w:rsidRPr="00423D5F">
        <w:rPr>
          <w:noProof/>
        </w:rPr>
        <w:tab/>
      </w:r>
      <w:r w:rsidRPr="00423D5F">
        <w:rPr>
          <w:noProof/>
        </w:rPr>
        <w:fldChar w:fldCharType="begin"/>
      </w:r>
      <w:r w:rsidRPr="00423D5F">
        <w:rPr>
          <w:noProof/>
        </w:rPr>
        <w:instrText xml:space="preserve"> PAGEREF _Toc375132740 \h </w:instrText>
      </w:r>
      <w:r w:rsidRPr="00423D5F">
        <w:rPr>
          <w:noProof/>
        </w:rPr>
      </w:r>
      <w:r w:rsidRPr="00423D5F">
        <w:rPr>
          <w:noProof/>
        </w:rPr>
        <w:fldChar w:fldCharType="separate"/>
      </w:r>
      <w:r w:rsidRPr="00423D5F">
        <w:rPr>
          <w:noProof/>
        </w:rPr>
        <w:t>32</w:t>
      </w:r>
      <w:r w:rsidRPr="00423D5F">
        <w:rPr>
          <w:noProof/>
        </w:rPr>
        <w:fldChar w:fldCharType="end"/>
      </w:r>
    </w:p>
    <w:p w14:paraId="251D5AEB" w14:textId="6E3C650A" w:rsidR="006B5FC1" w:rsidRPr="00423D5F" w:rsidRDefault="006B5FC1" w:rsidP="00C0772F">
      <w:pPr>
        <w:pStyle w:val="TableofFigures"/>
        <w:rPr>
          <w:rFonts w:asciiTheme="minorHAnsi" w:hAnsiTheme="minorHAnsi"/>
          <w:noProof/>
          <w:sz w:val="22"/>
          <w:lang w:eastAsia="de-CH"/>
        </w:rPr>
      </w:pPr>
      <w:r w:rsidRPr="00423D5F">
        <w:rPr>
          <w:noProof/>
        </w:rPr>
        <w:t>Abbildung 21 - Mockups zur Idee 1</w:t>
      </w:r>
      <w:r w:rsidRPr="00423D5F">
        <w:rPr>
          <w:noProof/>
        </w:rPr>
        <w:tab/>
      </w:r>
      <w:r w:rsidRPr="00423D5F">
        <w:rPr>
          <w:noProof/>
        </w:rPr>
        <w:fldChar w:fldCharType="begin"/>
      </w:r>
      <w:r w:rsidRPr="00423D5F">
        <w:rPr>
          <w:noProof/>
        </w:rPr>
        <w:instrText xml:space="preserve"> PAGEREF _Toc375132741 \h </w:instrText>
      </w:r>
      <w:r w:rsidRPr="00423D5F">
        <w:rPr>
          <w:noProof/>
        </w:rPr>
      </w:r>
      <w:r w:rsidRPr="00423D5F">
        <w:rPr>
          <w:noProof/>
        </w:rPr>
        <w:fldChar w:fldCharType="separate"/>
      </w:r>
      <w:r w:rsidRPr="00423D5F">
        <w:rPr>
          <w:noProof/>
        </w:rPr>
        <w:t>35</w:t>
      </w:r>
      <w:r w:rsidRPr="00423D5F">
        <w:rPr>
          <w:noProof/>
        </w:rPr>
        <w:fldChar w:fldCharType="end"/>
      </w:r>
    </w:p>
    <w:p w14:paraId="7235BA11" w14:textId="1DFD35DC" w:rsidR="006B5FC1" w:rsidRPr="00423D5F" w:rsidRDefault="006B5FC1" w:rsidP="00C0772F">
      <w:pPr>
        <w:pStyle w:val="TableofFigures"/>
        <w:rPr>
          <w:rFonts w:asciiTheme="minorHAnsi" w:hAnsiTheme="minorHAnsi"/>
          <w:noProof/>
          <w:sz w:val="22"/>
          <w:lang w:eastAsia="de-CH"/>
        </w:rPr>
      </w:pPr>
      <w:r w:rsidRPr="00423D5F">
        <w:rPr>
          <w:noProof/>
        </w:rPr>
        <w:t>Abbildung 22 - Mockups zur Idee 2.</w:t>
      </w:r>
      <w:r w:rsidRPr="00423D5F">
        <w:rPr>
          <w:noProof/>
        </w:rPr>
        <w:tab/>
      </w:r>
      <w:r w:rsidRPr="00423D5F">
        <w:rPr>
          <w:noProof/>
        </w:rPr>
        <w:fldChar w:fldCharType="begin"/>
      </w:r>
      <w:r w:rsidRPr="00423D5F">
        <w:rPr>
          <w:noProof/>
        </w:rPr>
        <w:instrText xml:space="preserve"> PAGEREF _Toc375132742 \h </w:instrText>
      </w:r>
      <w:r w:rsidRPr="00423D5F">
        <w:rPr>
          <w:noProof/>
        </w:rPr>
      </w:r>
      <w:r w:rsidRPr="00423D5F">
        <w:rPr>
          <w:noProof/>
        </w:rPr>
        <w:fldChar w:fldCharType="separate"/>
      </w:r>
      <w:r w:rsidRPr="00423D5F">
        <w:rPr>
          <w:noProof/>
        </w:rPr>
        <w:t>36</w:t>
      </w:r>
      <w:r w:rsidRPr="00423D5F">
        <w:rPr>
          <w:noProof/>
        </w:rPr>
        <w:fldChar w:fldCharType="end"/>
      </w:r>
    </w:p>
    <w:p w14:paraId="12301012" w14:textId="1607EAE7" w:rsidR="006B5FC1" w:rsidRPr="00423D5F" w:rsidRDefault="006B5FC1" w:rsidP="00C0772F">
      <w:pPr>
        <w:pStyle w:val="TableofFigures"/>
        <w:rPr>
          <w:rFonts w:asciiTheme="minorHAnsi" w:hAnsiTheme="minorHAnsi"/>
          <w:noProof/>
          <w:sz w:val="22"/>
          <w:lang w:eastAsia="de-CH"/>
        </w:rPr>
      </w:pPr>
      <w:r w:rsidRPr="00423D5F">
        <w:rPr>
          <w:noProof/>
        </w:rPr>
        <w:t>Abbildung 23 - Mockups zu Idee 3.</w:t>
      </w:r>
      <w:r w:rsidRPr="00423D5F">
        <w:rPr>
          <w:noProof/>
        </w:rPr>
        <w:tab/>
      </w:r>
      <w:r w:rsidRPr="00423D5F">
        <w:rPr>
          <w:noProof/>
        </w:rPr>
        <w:fldChar w:fldCharType="begin"/>
      </w:r>
      <w:r w:rsidRPr="00423D5F">
        <w:rPr>
          <w:noProof/>
        </w:rPr>
        <w:instrText xml:space="preserve"> PAGEREF _Toc375132743 \h </w:instrText>
      </w:r>
      <w:r w:rsidRPr="00423D5F">
        <w:rPr>
          <w:noProof/>
        </w:rPr>
      </w:r>
      <w:r w:rsidRPr="00423D5F">
        <w:rPr>
          <w:noProof/>
        </w:rPr>
        <w:fldChar w:fldCharType="separate"/>
      </w:r>
      <w:r w:rsidRPr="00423D5F">
        <w:rPr>
          <w:noProof/>
        </w:rPr>
        <w:t>37</w:t>
      </w:r>
      <w:r w:rsidRPr="00423D5F">
        <w:rPr>
          <w:noProof/>
        </w:rPr>
        <w:fldChar w:fldCharType="end"/>
      </w:r>
    </w:p>
    <w:p w14:paraId="58E5399C" w14:textId="48CB5950" w:rsidR="006B5FC1" w:rsidRPr="00423D5F" w:rsidRDefault="006B5FC1" w:rsidP="00C0772F">
      <w:pPr>
        <w:pStyle w:val="TableofFigures"/>
        <w:rPr>
          <w:rFonts w:asciiTheme="minorHAnsi" w:hAnsiTheme="minorHAnsi"/>
          <w:noProof/>
          <w:sz w:val="22"/>
          <w:lang w:eastAsia="de-CH"/>
        </w:rPr>
      </w:pPr>
      <w:r w:rsidRPr="00423D5F">
        <w:rPr>
          <w:noProof/>
        </w:rPr>
        <w:t>Abbildung 24 – Mockup Hauptbildschirm</w:t>
      </w:r>
      <w:r w:rsidRPr="00423D5F">
        <w:rPr>
          <w:noProof/>
        </w:rPr>
        <w:tab/>
      </w:r>
      <w:r w:rsidRPr="00423D5F">
        <w:rPr>
          <w:noProof/>
        </w:rPr>
        <w:fldChar w:fldCharType="begin"/>
      </w:r>
      <w:r w:rsidRPr="00423D5F">
        <w:rPr>
          <w:noProof/>
        </w:rPr>
        <w:instrText xml:space="preserve"> PAGEREF _Toc375132744 \h </w:instrText>
      </w:r>
      <w:r w:rsidRPr="00423D5F">
        <w:rPr>
          <w:noProof/>
        </w:rPr>
      </w:r>
      <w:r w:rsidRPr="00423D5F">
        <w:rPr>
          <w:noProof/>
        </w:rPr>
        <w:fldChar w:fldCharType="separate"/>
      </w:r>
      <w:r w:rsidRPr="00423D5F">
        <w:rPr>
          <w:noProof/>
        </w:rPr>
        <w:t>38</w:t>
      </w:r>
      <w:r w:rsidRPr="00423D5F">
        <w:rPr>
          <w:noProof/>
        </w:rPr>
        <w:fldChar w:fldCharType="end"/>
      </w:r>
    </w:p>
    <w:p w14:paraId="6CE002EA" w14:textId="3C2E3126" w:rsidR="006B5FC1" w:rsidRPr="00423D5F" w:rsidRDefault="006B5FC1" w:rsidP="00C0772F">
      <w:pPr>
        <w:pStyle w:val="TableofFigures"/>
        <w:rPr>
          <w:rFonts w:asciiTheme="minorHAnsi" w:hAnsiTheme="minorHAnsi"/>
          <w:noProof/>
          <w:sz w:val="22"/>
          <w:lang w:eastAsia="de-CH"/>
        </w:rPr>
      </w:pPr>
      <w:r w:rsidRPr="00423D5F">
        <w:rPr>
          <w:noProof/>
        </w:rPr>
        <w:t>Abbildung 25 – Mockup Standortausgabe</w:t>
      </w:r>
      <w:r w:rsidRPr="00423D5F">
        <w:rPr>
          <w:noProof/>
        </w:rPr>
        <w:tab/>
      </w:r>
      <w:r w:rsidRPr="00423D5F">
        <w:rPr>
          <w:noProof/>
        </w:rPr>
        <w:fldChar w:fldCharType="begin"/>
      </w:r>
      <w:r w:rsidRPr="00423D5F">
        <w:rPr>
          <w:noProof/>
        </w:rPr>
        <w:instrText xml:space="preserve"> PAGEREF _Toc375132745 \h </w:instrText>
      </w:r>
      <w:r w:rsidRPr="00423D5F">
        <w:rPr>
          <w:noProof/>
        </w:rPr>
      </w:r>
      <w:r w:rsidRPr="00423D5F">
        <w:rPr>
          <w:noProof/>
        </w:rPr>
        <w:fldChar w:fldCharType="separate"/>
      </w:r>
      <w:r w:rsidRPr="00423D5F">
        <w:rPr>
          <w:noProof/>
        </w:rPr>
        <w:t>38</w:t>
      </w:r>
      <w:r w:rsidRPr="00423D5F">
        <w:rPr>
          <w:noProof/>
        </w:rPr>
        <w:fldChar w:fldCharType="end"/>
      </w:r>
    </w:p>
    <w:p w14:paraId="68DCC4C4" w14:textId="53204589" w:rsidR="006B5FC1" w:rsidRPr="00423D5F" w:rsidRDefault="006B5FC1" w:rsidP="00C0772F">
      <w:pPr>
        <w:pStyle w:val="TableofFigures"/>
        <w:rPr>
          <w:rFonts w:asciiTheme="minorHAnsi" w:hAnsiTheme="minorHAnsi"/>
          <w:noProof/>
          <w:sz w:val="22"/>
          <w:lang w:eastAsia="de-CH"/>
        </w:rPr>
      </w:pPr>
      <w:r w:rsidRPr="00423D5F">
        <w:rPr>
          <w:noProof/>
        </w:rPr>
        <w:lastRenderedPageBreak/>
        <w:t>Abbildung 26 -  Mockup POIs wählen</w:t>
      </w:r>
      <w:r w:rsidRPr="00423D5F">
        <w:rPr>
          <w:noProof/>
        </w:rPr>
        <w:tab/>
      </w:r>
      <w:r w:rsidRPr="00423D5F">
        <w:rPr>
          <w:noProof/>
        </w:rPr>
        <w:fldChar w:fldCharType="begin"/>
      </w:r>
      <w:r w:rsidRPr="00423D5F">
        <w:rPr>
          <w:noProof/>
        </w:rPr>
        <w:instrText xml:space="preserve"> PAGEREF _Toc375132746 \h </w:instrText>
      </w:r>
      <w:r w:rsidRPr="00423D5F">
        <w:rPr>
          <w:noProof/>
        </w:rPr>
      </w:r>
      <w:r w:rsidRPr="00423D5F">
        <w:rPr>
          <w:noProof/>
        </w:rPr>
        <w:fldChar w:fldCharType="separate"/>
      </w:r>
      <w:r w:rsidRPr="00423D5F">
        <w:rPr>
          <w:noProof/>
        </w:rPr>
        <w:t>39</w:t>
      </w:r>
      <w:r w:rsidRPr="00423D5F">
        <w:rPr>
          <w:noProof/>
        </w:rPr>
        <w:fldChar w:fldCharType="end"/>
      </w:r>
    </w:p>
    <w:p w14:paraId="7875737C" w14:textId="18188498" w:rsidR="006B5FC1" w:rsidRPr="00423D5F" w:rsidRDefault="006B5FC1" w:rsidP="00C0772F">
      <w:pPr>
        <w:pStyle w:val="TableofFigures"/>
        <w:rPr>
          <w:rFonts w:asciiTheme="minorHAnsi" w:hAnsiTheme="minorHAnsi"/>
          <w:noProof/>
          <w:sz w:val="22"/>
          <w:lang w:eastAsia="de-CH"/>
        </w:rPr>
      </w:pPr>
      <w:r w:rsidRPr="00423D5F">
        <w:rPr>
          <w:noProof/>
        </w:rPr>
        <w:t>Abbildung 27 – Mockup Umkreiseinstellungen</w:t>
      </w:r>
      <w:r w:rsidRPr="00423D5F">
        <w:rPr>
          <w:noProof/>
        </w:rPr>
        <w:tab/>
      </w:r>
      <w:r w:rsidRPr="00423D5F">
        <w:rPr>
          <w:noProof/>
        </w:rPr>
        <w:fldChar w:fldCharType="begin"/>
      </w:r>
      <w:r w:rsidRPr="00423D5F">
        <w:rPr>
          <w:noProof/>
        </w:rPr>
        <w:instrText xml:space="preserve"> PAGEREF _Toc375132747 \h </w:instrText>
      </w:r>
      <w:r w:rsidRPr="00423D5F">
        <w:rPr>
          <w:noProof/>
        </w:rPr>
      </w:r>
      <w:r w:rsidRPr="00423D5F">
        <w:rPr>
          <w:noProof/>
        </w:rPr>
        <w:fldChar w:fldCharType="separate"/>
      </w:r>
      <w:r w:rsidRPr="00423D5F">
        <w:rPr>
          <w:noProof/>
        </w:rPr>
        <w:t>39</w:t>
      </w:r>
      <w:r w:rsidRPr="00423D5F">
        <w:rPr>
          <w:noProof/>
        </w:rPr>
        <w:fldChar w:fldCharType="end"/>
      </w:r>
    </w:p>
    <w:p w14:paraId="4CDC458C" w14:textId="7FA37D4D" w:rsidR="006B5FC1" w:rsidRPr="00423D5F" w:rsidRDefault="006B5FC1" w:rsidP="00C0772F">
      <w:pPr>
        <w:pStyle w:val="TableofFigures"/>
        <w:rPr>
          <w:rFonts w:asciiTheme="minorHAnsi" w:hAnsiTheme="minorHAnsi"/>
          <w:noProof/>
          <w:sz w:val="22"/>
          <w:lang w:eastAsia="de-CH"/>
        </w:rPr>
      </w:pPr>
      <w:r w:rsidRPr="00423D5F">
        <w:rPr>
          <w:noProof/>
        </w:rPr>
        <w:t>Abbildung 28 - Darstellung nächstes Strassensegment finden</w:t>
      </w:r>
      <w:r w:rsidRPr="00423D5F">
        <w:rPr>
          <w:noProof/>
        </w:rPr>
        <w:tab/>
      </w:r>
      <w:r w:rsidRPr="00423D5F">
        <w:rPr>
          <w:noProof/>
        </w:rPr>
        <w:fldChar w:fldCharType="begin"/>
      </w:r>
      <w:r w:rsidRPr="00423D5F">
        <w:rPr>
          <w:noProof/>
        </w:rPr>
        <w:instrText xml:space="preserve"> PAGEREF _Toc375132748 \h </w:instrText>
      </w:r>
      <w:r w:rsidRPr="00423D5F">
        <w:rPr>
          <w:noProof/>
        </w:rPr>
      </w:r>
      <w:r w:rsidRPr="00423D5F">
        <w:rPr>
          <w:noProof/>
        </w:rPr>
        <w:fldChar w:fldCharType="separate"/>
      </w:r>
      <w:r w:rsidRPr="00423D5F">
        <w:rPr>
          <w:noProof/>
        </w:rPr>
        <w:t>41</w:t>
      </w:r>
      <w:r w:rsidRPr="00423D5F">
        <w:rPr>
          <w:noProof/>
        </w:rPr>
        <w:fldChar w:fldCharType="end"/>
      </w:r>
    </w:p>
    <w:p w14:paraId="3964DC1C" w14:textId="3E0AFB1E" w:rsidR="006B5FC1" w:rsidRPr="00423D5F" w:rsidRDefault="006B5FC1" w:rsidP="00C0772F">
      <w:pPr>
        <w:pStyle w:val="TableofFigures"/>
        <w:rPr>
          <w:rFonts w:asciiTheme="minorHAnsi" w:hAnsiTheme="minorHAnsi"/>
          <w:noProof/>
          <w:sz w:val="22"/>
          <w:lang w:eastAsia="de-CH"/>
        </w:rPr>
      </w:pPr>
      <w:r w:rsidRPr="00423D5F">
        <w:rPr>
          <w:noProof/>
        </w:rPr>
        <w:t>Abbildung 29 - Vergleich Zürcher Stadtbäume (oben) mit OpenStreetMap Bäumen</w:t>
      </w:r>
      <w:r w:rsidRPr="00423D5F">
        <w:rPr>
          <w:noProof/>
        </w:rPr>
        <w:tab/>
      </w:r>
      <w:r w:rsidRPr="00423D5F">
        <w:rPr>
          <w:noProof/>
        </w:rPr>
        <w:fldChar w:fldCharType="begin"/>
      </w:r>
      <w:r w:rsidRPr="00423D5F">
        <w:rPr>
          <w:noProof/>
        </w:rPr>
        <w:instrText xml:space="preserve"> PAGEREF _Toc375132749 \h </w:instrText>
      </w:r>
      <w:r w:rsidRPr="00423D5F">
        <w:rPr>
          <w:noProof/>
        </w:rPr>
      </w:r>
      <w:r w:rsidRPr="00423D5F">
        <w:rPr>
          <w:noProof/>
        </w:rPr>
        <w:fldChar w:fldCharType="separate"/>
      </w:r>
      <w:r w:rsidRPr="00423D5F">
        <w:rPr>
          <w:noProof/>
        </w:rPr>
        <w:t>43</w:t>
      </w:r>
      <w:r w:rsidRPr="00423D5F">
        <w:rPr>
          <w:noProof/>
        </w:rPr>
        <w:fldChar w:fldCharType="end"/>
      </w:r>
    </w:p>
    <w:p w14:paraId="6D5CE640" w14:textId="46508963" w:rsidR="006B5FC1" w:rsidRPr="00423D5F" w:rsidRDefault="006B5FC1" w:rsidP="00C0772F">
      <w:pPr>
        <w:pStyle w:val="TableofFigures"/>
        <w:rPr>
          <w:rFonts w:asciiTheme="minorHAnsi" w:hAnsiTheme="minorHAnsi"/>
          <w:noProof/>
          <w:sz w:val="22"/>
          <w:lang w:eastAsia="de-CH"/>
        </w:rPr>
      </w:pPr>
      <w:r w:rsidRPr="00423D5F">
        <w:rPr>
          <w:noProof/>
        </w:rPr>
        <w:t>Abbildung 30 - Bounding Box mit Umkreis als Radius</w:t>
      </w:r>
      <w:r w:rsidRPr="00423D5F">
        <w:rPr>
          <w:noProof/>
        </w:rPr>
        <w:tab/>
      </w:r>
      <w:r w:rsidRPr="00423D5F">
        <w:rPr>
          <w:noProof/>
        </w:rPr>
        <w:fldChar w:fldCharType="begin"/>
      </w:r>
      <w:r w:rsidRPr="00423D5F">
        <w:rPr>
          <w:noProof/>
        </w:rPr>
        <w:instrText xml:space="preserve"> PAGEREF _Toc375132750 \h </w:instrText>
      </w:r>
      <w:r w:rsidRPr="00423D5F">
        <w:rPr>
          <w:noProof/>
        </w:rPr>
      </w:r>
      <w:r w:rsidRPr="00423D5F">
        <w:rPr>
          <w:noProof/>
        </w:rPr>
        <w:fldChar w:fldCharType="separate"/>
      </w:r>
      <w:r w:rsidRPr="00423D5F">
        <w:rPr>
          <w:noProof/>
        </w:rPr>
        <w:t>43</w:t>
      </w:r>
      <w:r w:rsidRPr="00423D5F">
        <w:rPr>
          <w:noProof/>
        </w:rPr>
        <w:fldChar w:fldCharType="end"/>
      </w:r>
    </w:p>
    <w:p w14:paraId="1FFA1B6A" w14:textId="1AB36C7D" w:rsidR="006B5FC1" w:rsidRPr="00423D5F" w:rsidRDefault="006B5FC1" w:rsidP="00C0772F">
      <w:pPr>
        <w:pStyle w:val="TableofFigures"/>
        <w:rPr>
          <w:rFonts w:asciiTheme="minorHAnsi" w:hAnsiTheme="minorHAnsi"/>
          <w:noProof/>
          <w:sz w:val="22"/>
          <w:lang w:eastAsia="de-CH"/>
        </w:rPr>
      </w:pPr>
      <w:r w:rsidRPr="00423D5F">
        <w:rPr>
          <w:noProof/>
        </w:rPr>
        <w:t>Abbildung 31 - Berechnung der Seitenbufferkoordinaten</w:t>
      </w:r>
      <w:r w:rsidRPr="00423D5F">
        <w:rPr>
          <w:noProof/>
        </w:rPr>
        <w:tab/>
      </w:r>
      <w:r w:rsidRPr="00423D5F">
        <w:rPr>
          <w:noProof/>
        </w:rPr>
        <w:fldChar w:fldCharType="begin"/>
      </w:r>
      <w:r w:rsidRPr="00423D5F">
        <w:rPr>
          <w:noProof/>
        </w:rPr>
        <w:instrText xml:space="preserve"> PAGEREF _Toc375132751 \h </w:instrText>
      </w:r>
      <w:r w:rsidRPr="00423D5F">
        <w:rPr>
          <w:noProof/>
        </w:rPr>
      </w:r>
      <w:r w:rsidRPr="00423D5F">
        <w:rPr>
          <w:noProof/>
        </w:rPr>
        <w:fldChar w:fldCharType="separate"/>
      </w:r>
      <w:r w:rsidRPr="00423D5F">
        <w:rPr>
          <w:noProof/>
        </w:rPr>
        <w:t>44</w:t>
      </w:r>
      <w:r w:rsidRPr="00423D5F">
        <w:rPr>
          <w:noProof/>
        </w:rPr>
        <w:fldChar w:fldCharType="end"/>
      </w:r>
    </w:p>
    <w:p w14:paraId="58FA7637" w14:textId="7055C2DC" w:rsidR="006B5FC1" w:rsidRPr="00423D5F" w:rsidRDefault="006B5FC1" w:rsidP="00C0772F">
      <w:pPr>
        <w:pStyle w:val="TableofFigures"/>
        <w:rPr>
          <w:rFonts w:asciiTheme="minorHAnsi" w:hAnsiTheme="minorHAnsi"/>
          <w:noProof/>
          <w:sz w:val="22"/>
          <w:lang w:eastAsia="de-CH"/>
        </w:rPr>
      </w:pPr>
      <w:r w:rsidRPr="00423D5F">
        <w:rPr>
          <w:noProof/>
        </w:rPr>
        <w:t>Abbildung 32 - Darstellung des Point-In-Polygon Ergebnisses</w:t>
      </w:r>
      <w:r w:rsidRPr="00423D5F">
        <w:rPr>
          <w:noProof/>
        </w:rPr>
        <w:tab/>
      </w:r>
      <w:r w:rsidRPr="00423D5F">
        <w:rPr>
          <w:noProof/>
        </w:rPr>
        <w:fldChar w:fldCharType="begin"/>
      </w:r>
      <w:r w:rsidRPr="00423D5F">
        <w:rPr>
          <w:noProof/>
        </w:rPr>
        <w:instrText xml:space="preserve"> PAGEREF _Toc375132752 \h </w:instrText>
      </w:r>
      <w:r w:rsidRPr="00423D5F">
        <w:rPr>
          <w:noProof/>
        </w:rPr>
      </w:r>
      <w:r w:rsidRPr="00423D5F">
        <w:rPr>
          <w:noProof/>
        </w:rPr>
        <w:fldChar w:fldCharType="separate"/>
      </w:r>
      <w:r w:rsidRPr="00423D5F">
        <w:rPr>
          <w:noProof/>
        </w:rPr>
        <w:t>45</w:t>
      </w:r>
      <w:r w:rsidRPr="00423D5F">
        <w:rPr>
          <w:noProof/>
        </w:rPr>
        <w:fldChar w:fldCharType="end"/>
      </w:r>
    </w:p>
    <w:p w14:paraId="1B960B7A" w14:textId="25216EC1" w:rsidR="006B5FC1" w:rsidRPr="00423D5F" w:rsidRDefault="006B5FC1" w:rsidP="00C0772F">
      <w:pPr>
        <w:pStyle w:val="TableofFigures"/>
        <w:rPr>
          <w:rFonts w:asciiTheme="minorHAnsi" w:hAnsiTheme="minorHAnsi"/>
          <w:noProof/>
          <w:sz w:val="22"/>
          <w:lang w:eastAsia="de-CH"/>
        </w:rPr>
      </w:pPr>
      <w:r w:rsidRPr="00423D5F">
        <w:rPr>
          <w:noProof/>
        </w:rPr>
        <w:t>Abbildung 33 - Kartenausschnitt mit Seitenbuffern und textuelle Beschreibung</w:t>
      </w:r>
      <w:r w:rsidRPr="00423D5F">
        <w:rPr>
          <w:noProof/>
        </w:rPr>
        <w:tab/>
      </w:r>
      <w:r w:rsidRPr="00423D5F">
        <w:rPr>
          <w:noProof/>
        </w:rPr>
        <w:fldChar w:fldCharType="begin"/>
      </w:r>
      <w:r w:rsidRPr="00423D5F">
        <w:rPr>
          <w:noProof/>
        </w:rPr>
        <w:instrText xml:space="preserve"> PAGEREF _Toc375132753 \h </w:instrText>
      </w:r>
      <w:r w:rsidRPr="00423D5F">
        <w:rPr>
          <w:noProof/>
        </w:rPr>
      </w:r>
      <w:r w:rsidRPr="00423D5F">
        <w:rPr>
          <w:noProof/>
        </w:rPr>
        <w:fldChar w:fldCharType="separate"/>
      </w:r>
      <w:r w:rsidRPr="00423D5F">
        <w:rPr>
          <w:noProof/>
        </w:rPr>
        <w:t>46</w:t>
      </w:r>
      <w:r w:rsidRPr="00423D5F">
        <w:rPr>
          <w:noProof/>
        </w:rPr>
        <w:fldChar w:fldCharType="end"/>
      </w:r>
    </w:p>
    <w:p w14:paraId="66430595" w14:textId="0EA2AD45" w:rsidR="006B5FC1" w:rsidRPr="00423D5F" w:rsidRDefault="006B5FC1" w:rsidP="00C0772F">
      <w:pPr>
        <w:pStyle w:val="TableofFigures"/>
        <w:rPr>
          <w:rFonts w:asciiTheme="minorHAnsi" w:hAnsiTheme="minorHAnsi"/>
          <w:noProof/>
          <w:sz w:val="22"/>
          <w:lang w:eastAsia="de-CH"/>
        </w:rPr>
      </w:pPr>
      <w:r w:rsidRPr="00423D5F">
        <w:rPr>
          <w:noProof/>
        </w:rPr>
        <w:t>Abbildung 34 - Kartenausschnitt mit Daten von OpenStreetMap überlagert. Der Pfeil zeigt einen nicht eingezeichneten Schnittpunkt zweier Wege</w:t>
      </w:r>
      <w:r w:rsidRPr="00423D5F">
        <w:rPr>
          <w:noProof/>
        </w:rPr>
        <w:tab/>
      </w:r>
      <w:r w:rsidRPr="00423D5F">
        <w:rPr>
          <w:noProof/>
        </w:rPr>
        <w:fldChar w:fldCharType="begin"/>
      </w:r>
      <w:r w:rsidRPr="00423D5F">
        <w:rPr>
          <w:noProof/>
        </w:rPr>
        <w:instrText xml:space="preserve"> PAGEREF _Toc375132754 \h </w:instrText>
      </w:r>
      <w:r w:rsidRPr="00423D5F">
        <w:rPr>
          <w:noProof/>
        </w:rPr>
      </w:r>
      <w:r w:rsidRPr="00423D5F">
        <w:rPr>
          <w:noProof/>
        </w:rPr>
        <w:fldChar w:fldCharType="separate"/>
      </w:r>
      <w:r w:rsidRPr="00423D5F">
        <w:rPr>
          <w:noProof/>
        </w:rPr>
        <w:t>47</w:t>
      </w:r>
      <w:r w:rsidRPr="00423D5F">
        <w:rPr>
          <w:noProof/>
        </w:rPr>
        <w:fldChar w:fldCharType="end"/>
      </w:r>
    </w:p>
    <w:p w14:paraId="343A2329" w14:textId="11DDEAAA" w:rsidR="006B5FC1" w:rsidRPr="00423D5F" w:rsidRDefault="006B5FC1" w:rsidP="00C0772F">
      <w:pPr>
        <w:pStyle w:val="TableofFigures"/>
        <w:rPr>
          <w:rFonts w:asciiTheme="minorHAnsi" w:hAnsiTheme="minorHAnsi"/>
          <w:noProof/>
          <w:sz w:val="22"/>
          <w:lang w:eastAsia="de-CH"/>
        </w:rPr>
      </w:pPr>
      <w:r w:rsidRPr="00423D5F">
        <w:rPr>
          <w:noProof/>
        </w:rPr>
        <w:t>Abbildung 35 - Darstellung Routinganweisungen</w:t>
      </w:r>
      <w:r w:rsidRPr="00423D5F">
        <w:rPr>
          <w:noProof/>
        </w:rPr>
        <w:tab/>
      </w:r>
      <w:r w:rsidRPr="00423D5F">
        <w:rPr>
          <w:noProof/>
        </w:rPr>
        <w:fldChar w:fldCharType="begin"/>
      </w:r>
      <w:r w:rsidRPr="00423D5F">
        <w:rPr>
          <w:noProof/>
        </w:rPr>
        <w:instrText xml:space="preserve"> PAGEREF _Toc375132755 \h </w:instrText>
      </w:r>
      <w:r w:rsidRPr="00423D5F">
        <w:rPr>
          <w:noProof/>
        </w:rPr>
      </w:r>
      <w:r w:rsidRPr="00423D5F">
        <w:rPr>
          <w:noProof/>
        </w:rPr>
        <w:fldChar w:fldCharType="separate"/>
      </w:r>
      <w:r w:rsidRPr="00423D5F">
        <w:rPr>
          <w:noProof/>
        </w:rPr>
        <w:t>49</w:t>
      </w:r>
      <w:r w:rsidRPr="00423D5F">
        <w:rPr>
          <w:noProof/>
        </w:rPr>
        <w:fldChar w:fldCharType="end"/>
      </w:r>
    </w:p>
    <w:p w14:paraId="3563A34D" w14:textId="098030E3" w:rsidR="006B5FC1" w:rsidRPr="00423D5F" w:rsidRDefault="006B5FC1" w:rsidP="00C0772F">
      <w:pPr>
        <w:pStyle w:val="TableofFigures"/>
        <w:rPr>
          <w:rFonts w:asciiTheme="minorHAnsi" w:hAnsiTheme="minorHAnsi"/>
          <w:noProof/>
          <w:sz w:val="22"/>
          <w:lang w:eastAsia="de-CH"/>
        </w:rPr>
      </w:pPr>
      <w:r w:rsidRPr="00423D5F">
        <w:rPr>
          <w:noProof/>
        </w:rPr>
        <w:t>Abbildung 35 - Strassenseitenermittlung</w:t>
      </w:r>
      <w:r w:rsidRPr="00423D5F">
        <w:rPr>
          <w:noProof/>
        </w:rPr>
        <w:tab/>
      </w:r>
      <w:r w:rsidRPr="00423D5F">
        <w:rPr>
          <w:noProof/>
        </w:rPr>
        <w:fldChar w:fldCharType="begin"/>
      </w:r>
      <w:r w:rsidRPr="00423D5F">
        <w:rPr>
          <w:noProof/>
        </w:rPr>
        <w:instrText xml:space="preserve"> PAGEREF _Toc375132756 \h </w:instrText>
      </w:r>
      <w:r w:rsidRPr="00423D5F">
        <w:rPr>
          <w:noProof/>
        </w:rPr>
      </w:r>
      <w:r w:rsidRPr="00423D5F">
        <w:rPr>
          <w:noProof/>
        </w:rPr>
        <w:fldChar w:fldCharType="separate"/>
      </w:r>
      <w:r w:rsidRPr="00423D5F">
        <w:rPr>
          <w:noProof/>
        </w:rPr>
        <w:t>50</w:t>
      </w:r>
      <w:r w:rsidRPr="00423D5F">
        <w:rPr>
          <w:noProof/>
        </w:rPr>
        <w:fldChar w:fldCharType="end"/>
      </w:r>
    </w:p>
    <w:p w14:paraId="4A7C9EC8" w14:textId="15E01FA0" w:rsidR="006B5FC1" w:rsidRPr="00423D5F" w:rsidRDefault="006B5FC1" w:rsidP="00C0772F">
      <w:pPr>
        <w:pStyle w:val="TableofFigures"/>
        <w:rPr>
          <w:rFonts w:asciiTheme="minorHAnsi" w:hAnsiTheme="minorHAnsi"/>
          <w:noProof/>
          <w:sz w:val="22"/>
          <w:lang w:eastAsia="de-CH"/>
        </w:rPr>
      </w:pPr>
      <w:r w:rsidRPr="00423D5F">
        <w:rPr>
          <w:noProof/>
        </w:rPr>
        <w:t>Abbildung 36 - Kartenansicht Seequai Rapperswil</w:t>
      </w:r>
      <w:r w:rsidRPr="00423D5F">
        <w:rPr>
          <w:noProof/>
        </w:rPr>
        <w:tab/>
      </w:r>
      <w:r w:rsidRPr="00423D5F">
        <w:rPr>
          <w:noProof/>
        </w:rPr>
        <w:fldChar w:fldCharType="begin"/>
      </w:r>
      <w:r w:rsidRPr="00423D5F">
        <w:rPr>
          <w:noProof/>
        </w:rPr>
        <w:instrText xml:space="preserve"> PAGEREF _Toc375132757 \h </w:instrText>
      </w:r>
      <w:r w:rsidRPr="00423D5F">
        <w:rPr>
          <w:noProof/>
        </w:rPr>
      </w:r>
      <w:r w:rsidRPr="00423D5F">
        <w:rPr>
          <w:noProof/>
        </w:rPr>
        <w:fldChar w:fldCharType="separate"/>
      </w:r>
      <w:r w:rsidRPr="00423D5F">
        <w:rPr>
          <w:noProof/>
        </w:rPr>
        <w:t>51</w:t>
      </w:r>
      <w:r w:rsidRPr="00423D5F">
        <w:rPr>
          <w:noProof/>
        </w:rPr>
        <w:fldChar w:fldCharType="end"/>
      </w:r>
    </w:p>
    <w:p w14:paraId="29E44862" w14:textId="522A0894" w:rsidR="006B5FC1" w:rsidRPr="00423D5F" w:rsidRDefault="006B5FC1" w:rsidP="00C0772F">
      <w:pPr>
        <w:pStyle w:val="TableofFigures"/>
        <w:rPr>
          <w:rFonts w:asciiTheme="minorHAnsi" w:hAnsiTheme="minorHAnsi"/>
          <w:noProof/>
          <w:sz w:val="22"/>
          <w:lang w:eastAsia="de-CH"/>
        </w:rPr>
      </w:pPr>
      <w:r w:rsidRPr="00423D5F">
        <w:rPr>
          <w:noProof/>
        </w:rPr>
        <w:t>Abbildung 37 - Screenshot Standort und Rundumsicht Seequai Rapperswil</w:t>
      </w:r>
      <w:r w:rsidRPr="00423D5F">
        <w:rPr>
          <w:noProof/>
        </w:rPr>
        <w:tab/>
      </w:r>
      <w:r w:rsidRPr="00423D5F">
        <w:rPr>
          <w:noProof/>
        </w:rPr>
        <w:fldChar w:fldCharType="begin"/>
      </w:r>
      <w:r w:rsidRPr="00423D5F">
        <w:rPr>
          <w:noProof/>
        </w:rPr>
        <w:instrText xml:space="preserve"> PAGEREF _Toc375132758 \h </w:instrText>
      </w:r>
      <w:r w:rsidRPr="00423D5F">
        <w:rPr>
          <w:noProof/>
        </w:rPr>
      </w:r>
      <w:r w:rsidRPr="00423D5F">
        <w:rPr>
          <w:noProof/>
        </w:rPr>
        <w:fldChar w:fldCharType="separate"/>
      </w:r>
      <w:r w:rsidRPr="00423D5F">
        <w:rPr>
          <w:noProof/>
        </w:rPr>
        <w:t>52</w:t>
      </w:r>
      <w:r w:rsidRPr="00423D5F">
        <w:rPr>
          <w:noProof/>
        </w:rPr>
        <w:fldChar w:fldCharType="end"/>
      </w:r>
    </w:p>
    <w:p w14:paraId="35B99664" w14:textId="3197EC3C" w:rsidR="006B5FC1" w:rsidRPr="00423D5F" w:rsidRDefault="006B5FC1" w:rsidP="00C0772F">
      <w:pPr>
        <w:pStyle w:val="TableofFigures"/>
        <w:rPr>
          <w:rFonts w:asciiTheme="minorHAnsi" w:hAnsiTheme="minorHAnsi"/>
          <w:noProof/>
          <w:sz w:val="22"/>
          <w:lang w:eastAsia="de-CH"/>
        </w:rPr>
      </w:pPr>
      <w:r w:rsidRPr="00423D5F">
        <w:rPr>
          <w:noProof/>
        </w:rPr>
        <w:t xml:space="preserve">Abbildung 38 - Screenshot Routing linke Seite </w:t>
      </w:r>
      <w:r w:rsidRPr="00423D5F">
        <w:rPr>
          <w:rFonts w:asciiTheme="minorHAnsi" w:hAnsiTheme="minorHAnsi"/>
          <w:noProof/>
          <w:sz w:val="22"/>
          <w:lang w:eastAsia="de-CH"/>
        </w:rPr>
        <w:tab/>
      </w:r>
      <w:r w:rsidRPr="00423D5F">
        <w:rPr>
          <w:noProof/>
        </w:rPr>
        <w:t xml:space="preserve">  Abbildung 39 - Screenshot Routing rechte Seite</w:t>
      </w:r>
      <w:r w:rsidRPr="00423D5F">
        <w:rPr>
          <w:noProof/>
        </w:rPr>
        <w:tab/>
      </w:r>
      <w:r w:rsidRPr="00423D5F">
        <w:rPr>
          <w:noProof/>
        </w:rPr>
        <w:fldChar w:fldCharType="begin"/>
      </w:r>
      <w:r w:rsidRPr="00423D5F">
        <w:rPr>
          <w:noProof/>
        </w:rPr>
        <w:instrText xml:space="preserve"> PAGEREF _Toc375132759 \h </w:instrText>
      </w:r>
      <w:r w:rsidRPr="00423D5F">
        <w:rPr>
          <w:noProof/>
        </w:rPr>
      </w:r>
      <w:r w:rsidRPr="00423D5F">
        <w:rPr>
          <w:noProof/>
        </w:rPr>
        <w:fldChar w:fldCharType="separate"/>
      </w:r>
      <w:r w:rsidRPr="00423D5F">
        <w:rPr>
          <w:noProof/>
        </w:rPr>
        <w:t>52</w:t>
      </w:r>
      <w:r w:rsidRPr="00423D5F">
        <w:rPr>
          <w:noProof/>
        </w:rPr>
        <w:fldChar w:fldCharType="end"/>
      </w:r>
    </w:p>
    <w:p w14:paraId="2BCB5C69" w14:textId="2C4E84CD" w:rsidR="006B5FC1" w:rsidRPr="00423D5F" w:rsidRDefault="006B5FC1" w:rsidP="00C0772F">
      <w:pPr>
        <w:pStyle w:val="TableofFigures"/>
        <w:rPr>
          <w:rFonts w:asciiTheme="minorHAnsi" w:hAnsiTheme="minorHAnsi"/>
          <w:noProof/>
          <w:sz w:val="22"/>
          <w:lang w:eastAsia="de-CH"/>
        </w:rPr>
      </w:pPr>
      <w:r w:rsidRPr="00423D5F">
        <w:rPr>
          <w:noProof/>
        </w:rPr>
        <w:t>Abbildung 41 - Suchresultate aus OpenStreetMap für die Oberseestrasse in Rapperswil</w:t>
      </w:r>
      <w:r w:rsidRPr="00423D5F">
        <w:rPr>
          <w:noProof/>
        </w:rPr>
        <w:tab/>
      </w:r>
      <w:r w:rsidRPr="00423D5F">
        <w:rPr>
          <w:noProof/>
        </w:rPr>
        <w:fldChar w:fldCharType="begin"/>
      </w:r>
      <w:r w:rsidRPr="00423D5F">
        <w:rPr>
          <w:noProof/>
        </w:rPr>
        <w:instrText xml:space="preserve"> PAGEREF _Toc375132760 \h </w:instrText>
      </w:r>
      <w:r w:rsidRPr="00423D5F">
        <w:rPr>
          <w:noProof/>
        </w:rPr>
      </w:r>
      <w:r w:rsidRPr="00423D5F">
        <w:rPr>
          <w:noProof/>
        </w:rPr>
        <w:fldChar w:fldCharType="separate"/>
      </w:r>
      <w:r w:rsidRPr="00423D5F">
        <w:rPr>
          <w:noProof/>
        </w:rPr>
        <w:t>53</w:t>
      </w:r>
      <w:r w:rsidRPr="00423D5F">
        <w:rPr>
          <w:noProof/>
        </w:rPr>
        <w:fldChar w:fldCharType="end"/>
      </w:r>
    </w:p>
    <w:p w14:paraId="33A4F911" w14:textId="5B497F7E" w:rsidR="006B5FC1" w:rsidRPr="00423D5F" w:rsidRDefault="006B5FC1" w:rsidP="00C0772F">
      <w:pPr>
        <w:pStyle w:val="TableofFigures"/>
        <w:rPr>
          <w:rFonts w:asciiTheme="minorHAnsi" w:hAnsiTheme="minorHAnsi"/>
          <w:noProof/>
          <w:sz w:val="22"/>
          <w:lang w:eastAsia="de-CH"/>
        </w:rPr>
      </w:pPr>
      <w:r w:rsidRPr="00423D5F">
        <w:rPr>
          <w:noProof/>
        </w:rPr>
        <w:t>Abbildung 42 - Ergebnisse der geschriebenen Tests mit Test Runner</w:t>
      </w:r>
      <w:r w:rsidRPr="00423D5F">
        <w:rPr>
          <w:noProof/>
        </w:rPr>
        <w:tab/>
      </w:r>
      <w:r w:rsidRPr="00423D5F">
        <w:rPr>
          <w:noProof/>
        </w:rPr>
        <w:fldChar w:fldCharType="begin"/>
      </w:r>
      <w:r w:rsidRPr="00423D5F">
        <w:rPr>
          <w:noProof/>
        </w:rPr>
        <w:instrText xml:space="preserve"> PAGEREF _Toc375132761 \h </w:instrText>
      </w:r>
      <w:r w:rsidRPr="00423D5F">
        <w:rPr>
          <w:noProof/>
        </w:rPr>
      </w:r>
      <w:r w:rsidRPr="00423D5F">
        <w:rPr>
          <w:noProof/>
        </w:rPr>
        <w:fldChar w:fldCharType="separate"/>
      </w:r>
      <w:r w:rsidRPr="00423D5F">
        <w:rPr>
          <w:noProof/>
        </w:rPr>
        <w:t>64</w:t>
      </w:r>
      <w:r w:rsidRPr="00423D5F">
        <w:rPr>
          <w:noProof/>
        </w:rPr>
        <w:fldChar w:fldCharType="end"/>
      </w:r>
    </w:p>
    <w:p w14:paraId="5AF3E19B" w14:textId="2DACE881" w:rsidR="006B5FC1" w:rsidRPr="00423D5F" w:rsidRDefault="006B5FC1" w:rsidP="00C0772F">
      <w:pPr>
        <w:pStyle w:val="TableofFigures"/>
        <w:rPr>
          <w:rFonts w:asciiTheme="minorHAnsi" w:hAnsiTheme="minorHAnsi"/>
          <w:noProof/>
          <w:sz w:val="22"/>
          <w:lang w:eastAsia="de-CH"/>
        </w:rPr>
      </w:pPr>
      <w:r w:rsidRPr="00423D5F">
        <w:rPr>
          <w:noProof/>
        </w:rPr>
        <w:t>Abbildung 43 - Screenshots Standortausgabe GUI</w:t>
      </w:r>
      <w:r w:rsidRPr="00423D5F">
        <w:rPr>
          <w:noProof/>
        </w:rPr>
        <w:tab/>
      </w:r>
      <w:r w:rsidRPr="00423D5F">
        <w:rPr>
          <w:noProof/>
        </w:rPr>
        <w:fldChar w:fldCharType="begin"/>
      </w:r>
      <w:r w:rsidRPr="00423D5F">
        <w:rPr>
          <w:noProof/>
        </w:rPr>
        <w:instrText xml:space="preserve"> PAGEREF _Toc375132762 \h </w:instrText>
      </w:r>
      <w:r w:rsidRPr="00423D5F">
        <w:rPr>
          <w:noProof/>
        </w:rPr>
      </w:r>
      <w:r w:rsidRPr="00423D5F">
        <w:rPr>
          <w:noProof/>
        </w:rPr>
        <w:fldChar w:fldCharType="separate"/>
      </w:r>
      <w:r w:rsidRPr="00423D5F">
        <w:rPr>
          <w:noProof/>
        </w:rPr>
        <w:t>67</w:t>
      </w:r>
      <w:r w:rsidRPr="00423D5F">
        <w:rPr>
          <w:noProof/>
        </w:rPr>
        <w:fldChar w:fldCharType="end"/>
      </w:r>
    </w:p>
    <w:p w14:paraId="5922EEBE" w14:textId="5D606DA2" w:rsidR="006B5FC1" w:rsidRPr="00423D5F" w:rsidRDefault="006B5FC1" w:rsidP="00C0772F">
      <w:pPr>
        <w:pStyle w:val="TableofFigures"/>
        <w:rPr>
          <w:rFonts w:asciiTheme="minorHAnsi" w:hAnsiTheme="minorHAnsi"/>
          <w:noProof/>
          <w:sz w:val="22"/>
          <w:lang w:eastAsia="de-CH"/>
        </w:rPr>
      </w:pPr>
      <w:r w:rsidRPr="00423D5F">
        <w:rPr>
          <w:noProof/>
        </w:rPr>
        <w:t>Abbildung 44 - Screenshots Routing GUI</w:t>
      </w:r>
      <w:r w:rsidRPr="00423D5F">
        <w:rPr>
          <w:noProof/>
        </w:rPr>
        <w:tab/>
      </w:r>
      <w:r w:rsidRPr="00423D5F">
        <w:rPr>
          <w:noProof/>
        </w:rPr>
        <w:fldChar w:fldCharType="begin"/>
      </w:r>
      <w:r w:rsidRPr="00423D5F">
        <w:rPr>
          <w:noProof/>
        </w:rPr>
        <w:instrText xml:space="preserve"> PAGEREF _Toc375132763 \h </w:instrText>
      </w:r>
      <w:r w:rsidRPr="00423D5F">
        <w:rPr>
          <w:noProof/>
        </w:rPr>
      </w:r>
      <w:r w:rsidRPr="00423D5F">
        <w:rPr>
          <w:noProof/>
        </w:rPr>
        <w:fldChar w:fldCharType="separate"/>
      </w:r>
      <w:r w:rsidRPr="00423D5F">
        <w:rPr>
          <w:noProof/>
        </w:rPr>
        <w:t>69</w:t>
      </w:r>
      <w:r w:rsidRPr="00423D5F">
        <w:rPr>
          <w:noProof/>
        </w:rPr>
        <w:fldChar w:fldCharType="end"/>
      </w:r>
    </w:p>
    <w:p w14:paraId="2C2DDD65" w14:textId="575AD8B6" w:rsidR="006B5FC1" w:rsidRPr="00423D5F" w:rsidRDefault="006B5FC1" w:rsidP="00C0772F">
      <w:pPr>
        <w:pStyle w:val="TableofFigures"/>
        <w:rPr>
          <w:rFonts w:asciiTheme="minorHAnsi" w:hAnsiTheme="minorHAnsi"/>
          <w:noProof/>
          <w:sz w:val="22"/>
          <w:lang w:eastAsia="de-CH"/>
        </w:rPr>
      </w:pPr>
      <w:r w:rsidRPr="00423D5F">
        <w:rPr>
          <w:noProof/>
        </w:rPr>
        <w:t>Abbildung 45 - Screenshot Optionen GUI</w:t>
      </w:r>
      <w:r w:rsidRPr="00423D5F">
        <w:rPr>
          <w:noProof/>
        </w:rPr>
        <w:tab/>
      </w:r>
      <w:r w:rsidRPr="00423D5F">
        <w:rPr>
          <w:noProof/>
        </w:rPr>
        <w:fldChar w:fldCharType="begin"/>
      </w:r>
      <w:r w:rsidRPr="00423D5F">
        <w:rPr>
          <w:noProof/>
        </w:rPr>
        <w:instrText xml:space="preserve"> PAGEREF _Toc375132764 \h </w:instrText>
      </w:r>
      <w:r w:rsidRPr="00423D5F">
        <w:rPr>
          <w:noProof/>
        </w:rPr>
      </w:r>
      <w:r w:rsidRPr="00423D5F">
        <w:rPr>
          <w:noProof/>
        </w:rPr>
        <w:fldChar w:fldCharType="separate"/>
      </w:r>
      <w:r w:rsidRPr="00423D5F">
        <w:rPr>
          <w:noProof/>
        </w:rPr>
        <w:t>69</w:t>
      </w:r>
      <w:r w:rsidRPr="00423D5F">
        <w:rPr>
          <w:noProof/>
        </w:rPr>
        <w:fldChar w:fldCharType="end"/>
      </w:r>
    </w:p>
    <w:p w14:paraId="58A61379" w14:textId="77777777" w:rsidR="00045820" w:rsidRPr="00423D5F" w:rsidRDefault="00045820" w:rsidP="00C0772F">
      <w:r w:rsidRPr="00423D5F">
        <w:fldChar w:fldCharType="end"/>
      </w:r>
    </w:p>
    <w:sdt>
      <w:sdtPr>
        <w:id w:val="-1101644256"/>
        <w:docPartObj>
          <w:docPartGallery w:val="Bibliographies"/>
          <w:docPartUnique/>
        </w:docPartObj>
      </w:sdtPr>
      <w:sdtEndPr>
        <w:rPr>
          <w:rFonts w:eastAsia="Times New Roman" w:cs="Arial"/>
          <w:b w:val="0"/>
          <w:color w:val="auto"/>
          <w:sz w:val="24"/>
        </w:rPr>
      </w:sdtEndPr>
      <w:sdtContent>
        <w:bookmarkStart w:id="252" w:name="_Toc375047357" w:displacedByCustomXml="next"/>
        <w:bookmarkEnd w:id="252" w:displacedByCustomXml="next"/>
        <w:bookmarkStart w:id="253" w:name="_Toc375047347" w:displacedByCustomXml="next"/>
        <w:bookmarkEnd w:id="253" w:displacedByCustomXml="next"/>
        <w:bookmarkStart w:id="254" w:name="_Toc375047346" w:displacedByCustomXml="next"/>
        <w:bookmarkEnd w:id="254" w:displacedByCustomXml="next"/>
        <w:bookmarkStart w:id="255" w:name="_Toc375047360" w:displacedByCustomXml="next"/>
        <w:bookmarkStart w:id="256" w:name="_Toc374995829" w:displacedByCustomXml="next"/>
        <w:sdt>
          <w:sdtPr>
            <w:id w:val="-1379165024"/>
            <w:docPartObj>
              <w:docPartGallery w:val="Bibliographies"/>
              <w:docPartUnique/>
            </w:docPartObj>
          </w:sdtPr>
          <w:sdtEndPr>
            <w:rPr>
              <w:rFonts w:eastAsia="Times New Roman" w:cs="Arial"/>
              <w:b w:val="0"/>
              <w:color w:val="auto"/>
              <w:sz w:val="24"/>
            </w:rPr>
          </w:sdtEndPr>
          <w:sdtContent>
            <w:sdt>
              <w:sdtPr>
                <w:id w:val="806126793"/>
                <w:docPartObj>
                  <w:docPartGallery w:val="Bibliographies"/>
                  <w:docPartUnique/>
                </w:docPartObj>
              </w:sdtPr>
              <w:sdtEndPr>
                <w:rPr>
                  <w:rFonts w:eastAsia="Times New Roman" w:cs="Arial"/>
                  <w:b w:val="0"/>
                  <w:color w:val="auto"/>
                  <w:sz w:val="24"/>
                </w:rPr>
              </w:sdtEndPr>
              <w:sdtContent>
                <w:bookmarkStart w:id="257" w:name="_Toc375142676" w:displacedByCustomXml="prev"/>
                <w:bookmarkEnd w:id="257" w:displacedByCustomXml="prev"/>
                <w:p w14:paraId="2B74713E" w14:textId="77777777" w:rsidR="006B5FC1" w:rsidRPr="00423D5F" w:rsidRDefault="006B5FC1" w:rsidP="00C0772F">
                  <w:pPr>
                    <w:pStyle w:val="Heading2"/>
                  </w:pPr>
                </w:p>
                <w:bookmarkStart w:id="258" w:name="_Toc375142677" w:displacedByCustomXml="next"/>
                <w:sdt>
                  <w:sdtPr>
                    <w:rPr>
                      <w:rFonts w:eastAsiaTheme="minorEastAsia" w:cstheme="minorBidi"/>
                      <w:bCs/>
                      <w:color w:val="auto"/>
                      <w:sz w:val="24"/>
                      <w:szCs w:val="22"/>
                    </w:rPr>
                    <w:id w:val="1741279606"/>
                    <w:docPartObj>
                      <w:docPartGallery w:val="Bibliographies"/>
                      <w:docPartUnique/>
                    </w:docPartObj>
                  </w:sdtPr>
                  <w:sdtEndPr>
                    <w:rPr>
                      <w:rFonts w:eastAsia="Times New Roman" w:cs="Arial"/>
                      <w:b w:val="0"/>
                      <w:bCs w:val="0"/>
                      <w:szCs w:val="24"/>
                    </w:rPr>
                  </w:sdtEndPr>
                  <w:sdtContent>
                    <w:p w14:paraId="7645F85F" w14:textId="1A89970C" w:rsidR="00006086" w:rsidRPr="00423D5F" w:rsidRDefault="00006086" w:rsidP="00C0772F">
                      <w:pPr>
                        <w:pStyle w:val="Heading2"/>
                      </w:pPr>
                      <w:r w:rsidRPr="00423D5F">
                        <w:t>Literaturverzeichnis</w:t>
                      </w:r>
                      <w:bookmarkEnd w:id="256"/>
                      <w:bookmarkEnd w:id="255"/>
                      <w:bookmarkEnd w:id="258"/>
                    </w:p>
                    <w:sdt>
                      <w:sdtPr>
                        <w:id w:val="-204487217"/>
                        <w:bibliography/>
                      </w:sdtPr>
                      <w:sdtContent>
                        <w:p w14:paraId="23D8B10B" w14:textId="77777777" w:rsidR="006B5FC1" w:rsidRPr="00423D5F" w:rsidRDefault="00006086" w:rsidP="00C0772F">
                          <w:pPr>
                            <w:rPr>
                              <w:rFonts w:asciiTheme="minorHAnsi" w:hAnsiTheme="minorHAnsi"/>
                              <w:noProof/>
                              <w:sz w:val="22"/>
                            </w:rPr>
                          </w:pPr>
                          <w:r w:rsidRPr="00423D5F">
                            <w:fldChar w:fldCharType="begin"/>
                          </w:r>
                          <w:r w:rsidRPr="00423D5F">
                            <w:instrText>BIBLIOGRAPHY</w:instrText>
                          </w:r>
                          <w:r w:rsidRPr="00423D5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9"/>
                            <w:gridCol w:w="8801"/>
                          </w:tblGrid>
                          <w:tr w:rsidR="006B5FC1" w:rsidRPr="00423D5F" w14:paraId="61A43AF7" w14:textId="77777777">
                            <w:trPr>
                              <w:tblCellSpacing w:w="15" w:type="dxa"/>
                            </w:trPr>
                            <w:tc>
                              <w:tcPr>
                                <w:tcW w:w="50" w:type="pct"/>
                                <w:hideMark/>
                              </w:tcPr>
                              <w:p w14:paraId="4C97DDAE" w14:textId="77777777" w:rsidR="006B5FC1" w:rsidRPr="00423D5F" w:rsidRDefault="006B5FC1" w:rsidP="00C0772F">
                                <w:pPr>
                                  <w:pStyle w:val="Bibliography"/>
                                  <w:rPr>
                                    <w:noProof/>
                                  </w:rPr>
                                </w:pPr>
                                <w:r w:rsidRPr="00423D5F">
                                  <w:rPr>
                                    <w:noProof/>
                                  </w:rPr>
                                  <w:t xml:space="preserve">[1] </w:t>
                                </w:r>
                              </w:p>
                            </w:tc>
                            <w:tc>
                              <w:tcPr>
                                <w:tcW w:w="0" w:type="auto"/>
                                <w:hideMark/>
                              </w:tcPr>
                              <w:p w14:paraId="792027CF" w14:textId="77777777" w:rsidR="006B5FC1" w:rsidRPr="00423D5F" w:rsidRDefault="006B5FC1" w:rsidP="00C0772F">
                                <w:pPr>
                                  <w:pStyle w:val="Bibliography"/>
                                  <w:rPr>
                                    <w:noProof/>
                                  </w:rPr>
                                </w:pPr>
                                <w:r w:rsidRPr="00423D5F">
                                  <w:rPr>
                                    <w:noProof/>
                                  </w:rPr>
                                  <w:t>«AmauroMap,» [Online]. Available: http://deutsch.ceit.at/ceit-alanova/referenzprojekte-alanova/projekte/amauromap. [Zugriff am 26 11 2013].</w:t>
                                </w:r>
                              </w:p>
                            </w:tc>
                          </w:tr>
                          <w:tr w:rsidR="006B5FC1" w:rsidRPr="00423D5F" w14:paraId="0E1FD25B" w14:textId="77777777">
                            <w:trPr>
                              <w:tblCellSpacing w:w="15" w:type="dxa"/>
                            </w:trPr>
                            <w:tc>
                              <w:tcPr>
                                <w:tcW w:w="50" w:type="pct"/>
                                <w:hideMark/>
                              </w:tcPr>
                              <w:p w14:paraId="7476FEDA" w14:textId="77777777" w:rsidR="006B5FC1" w:rsidRPr="00423D5F" w:rsidRDefault="006B5FC1" w:rsidP="00C0772F">
                                <w:pPr>
                                  <w:pStyle w:val="Bibliography"/>
                                  <w:rPr>
                                    <w:noProof/>
                                  </w:rPr>
                                </w:pPr>
                                <w:r w:rsidRPr="00423D5F">
                                  <w:rPr>
                                    <w:noProof/>
                                  </w:rPr>
                                  <w:t xml:space="preserve">[2] </w:t>
                                </w:r>
                              </w:p>
                            </w:tc>
                            <w:tc>
                              <w:tcPr>
                                <w:tcW w:w="0" w:type="auto"/>
                                <w:hideMark/>
                              </w:tcPr>
                              <w:p w14:paraId="141BEB55" w14:textId="77777777" w:rsidR="006B5FC1" w:rsidRPr="00423D5F" w:rsidRDefault="006B5FC1" w:rsidP="00C0772F">
                                <w:pPr>
                                  <w:pStyle w:val="Bibliography"/>
                                  <w:rPr>
                                    <w:noProof/>
                                  </w:rPr>
                                </w:pPr>
                                <w:r w:rsidRPr="00423D5F">
                                  <w:rPr>
                                    <w:noProof/>
                                  </w:rPr>
                                  <w:t>«Guide4Blind,» [Online]. Available: http://www.guide4blind.de/.</w:t>
                                </w:r>
                              </w:p>
                            </w:tc>
                          </w:tr>
                          <w:tr w:rsidR="006B5FC1" w:rsidRPr="00E763E7" w14:paraId="26B8E891" w14:textId="77777777">
                            <w:trPr>
                              <w:tblCellSpacing w:w="15" w:type="dxa"/>
                            </w:trPr>
                            <w:tc>
                              <w:tcPr>
                                <w:tcW w:w="50" w:type="pct"/>
                                <w:hideMark/>
                              </w:tcPr>
                              <w:p w14:paraId="75D5A28E" w14:textId="77777777" w:rsidR="006B5FC1" w:rsidRPr="00423D5F" w:rsidRDefault="006B5FC1" w:rsidP="00C0772F">
                                <w:pPr>
                                  <w:pStyle w:val="Bibliography"/>
                                  <w:rPr>
                                    <w:noProof/>
                                  </w:rPr>
                                </w:pPr>
                                <w:r w:rsidRPr="00423D5F">
                                  <w:rPr>
                                    <w:noProof/>
                                  </w:rPr>
                                  <w:t xml:space="preserve">[3] </w:t>
                                </w:r>
                              </w:p>
                            </w:tc>
                            <w:tc>
                              <w:tcPr>
                                <w:tcW w:w="0" w:type="auto"/>
                                <w:hideMark/>
                              </w:tcPr>
                              <w:p w14:paraId="1FCA15F4" w14:textId="77777777" w:rsidR="006B5FC1" w:rsidRPr="00E763E7" w:rsidRDefault="006B5FC1" w:rsidP="00C0772F">
                                <w:pPr>
                                  <w:pStyle w:val="Bibliography"/>
                                  <w:rPr>
                                    <w:noProof/>
                                    <w:lang w:val="en-US"/>
                                  </w:rPr>
                                </w:pPr>
                                <w:r w:rsidRPr="00E763E7">
                                  <w:rPr>
                                    <w:noProof/>
                                    <w:lang w:val="en-US"/>
                                  </w:rPr>
                                  <w:t>«Movable Type Scripts,» [Online]. Available: http://www.movable-type.co.uk/scripts/latlong.html. [Zugriff am 13 12 2013].</w:t>
                                </w:r>
                              </w:p>
                            </w:tc>
                          </w:tr>
                          <w:tr w:rsidR="006B5FC1" w:rsidRPr="00E763E7" w14:paraId="62398E83" w14:textId="77777777">
                            <w:trPr>
                              <w:tblCellSpacing w:w="15" w:type="dxa"/>
                            </w:trPr>
                            <w:tc>
                              <w:tcPr>
                                <w:tcW w:w="50" w:type="pct"/>
                                <w:hideMark/>
                              </w:tcPr>
                              <w:p w14:paraId="1EBEBBA0" w14:textId="77777777" w:rsidR="006B5FC1" w:rsidRPr="00423D5F" w:rsidRDefault="006B5FC1" w:rsidP="00C0772F">
                                <w:pPr>
                                  <w:pStyle w:val="Bibliography"/>
                                  <w:rPr>
                                    <w:noProof/>
                                  </w:rPr>
                                </w:pPr>
                                <w:r w:rsidRPr="00423D5F">
                                  <w:rPr>
                                    <w:noProof/>
                                  </w:rPr>
                                  <w:t xml:space="preserve">[4] </w:t>
                                </w:r>
                              </w:p>
                            </w:tc>
                            <w:tc>
                              <w:tcPr>
                                <w:tcW w:w="0" w:type="auto"/>
                                <w:hideMark/>
                              </w:tcPr>
                              <w:p w14:paraId="16309E67" w14:textId="77777777" w:rsidR="006B5FC1" w:rsidRPr="00E763E7" w:rsidRDefault="006B5FC1" w:rsidP="00C0772F">
                                <w:pPr>
                                  <w:pStyle w:val="Bibliography"/>
                                  <w:rPr>
                                    <w:noProof/>
                                    <w:lang w:val="fr-CH"/>
                                  </w:rPr>
                                </w:pPr>
                                <w:r w:rsidRPr="00423D5F">
                                  <w:rPr>
                                    <w:noProof/>
                                  </w:rPr>
                                  <w:t xml:space="preserve">«Datenkatalog der Stadt Zürich,» [Online]. </w:t>
                                </w:r>
                                <w:r w:rsidRPr="00E763E7">
                                  <w:rPr>
                                    <w:noProof/>
                                    <w:lang w:val="fr-CH"/>
                                  </w:rPr>
                                  <w:t>Available: http://data.stadt-zuerich.ch/content/portal/de/index/ogd/daten.html/.</w:t>
                                </w:r>
                              </w:p>
                            </w:tc>
                          </w:tr>
                          <w:tr w:rsidR="006B5FC1" w:rsidRPr="00423D5F" w14:paraId="3C5A4F48" w14:textId="77777777">
                            <w:trPr>
                              <w:tblCellSpacing w:w="15" w:type="dxa"/>
                            </w:trPr>
                            <w:tc>
                              <w:tcPr>
                                <w:tcW w:w="50" w:type="pct"/>
                                <w:hideMark/>
                              </w:tcPr>
                              <w:p w14:paraId="551D212A" w14:textId="77777777" w:rsidR="006B5FC1" w:rsidRPr="00423D5F" w:rsidRDefault="006B5FC1" w:rsidP="00C0772F">
                                <w:pPr>
                                  <w:pStyle w:val="Bibliography"/>
                                  <w:rPr>
                                    <w:noProof/>
                                  </w:rPr>
                                </w:pPr>
                                <w:r w:rsidRPr="00423D5F">
                                  <w:rPr>
                                    <w:noProof/>
                                  </w:rPr>
                                  <w:lastRenderedPageBreak/>
                                  <w:t xml:space="preserve">[5] </w:t>
                                </w:r>
                              </w:p>
                            </w:tc>
                            <w:tc>
                              <w:tcPr>
                                <w:tcW w:w="0" w:type="auto"/>
                                <w:hideMark/>
                              </w:tcPr>
                              <w:p w14:paraId="598E1F79" w14:textId="77777777" w:rsidR="006B5FC1" w:rsidRPr="00423D5F" w:rsidRDefault="006B5FC1" w:rsidP="00C0772F">
                                <w:pPr>
                                  <w:pStyle w:val="Bibliography"/>
                                  <w:rPr>
                                    <w:noProof/>
                                  </w:rPr>
                                </w:pPr>
                                <w:r w:rsidRPr="00423D5F">
                                  <w:rPr>
                                    <w:noProof/>
                                  </w:rPr>
                                  <w:t>«Züriplan,» [Online]. Available: http://www.stadtplan.stadt-zuerich.ch/zueriplan/stadtplan.aspx.</w:t>
                                </w:r>
                              </w:p>
                            </w:tc>
                          </w:tr>
                          <w:tr w:rsidR="006B5FC1" w:rsidRPr="00E763E7" w14:paraId="2CB8C245" w14:textId="77777777">
                            <w:trPr>
                              <w:tblCellSpacing w:w="15" w:type="dxa"/>
                            </w:trPr>
                            <w:tc>
                              <w:tcPr>
                                <w:tcW w:w="50" w:type="pct"/>
                                <w:hideMark/>
                              </w:tcPr>
                              <w:p w14:paraId="6FA04D54" w14:textId="77777777" w:rsidR="006B5FC1" w:rsidRPr="00423D5F" w:rsidRDefault="006B5FC1" w:rsidP="00C0772F">
                                <w:pPr>
                                  <w:pStyle w:val="Bibliography"/>
                                  <w:rPr>
                                    <w:noProof/>
                                  </w:rPr>
                                </w:pPr>
                                <w:r w:rsidRPr="00423D5F">
                                  <w:rPr>
                                    <w:noProof/>
                                  </w:rPr>
                                  <w:t xml:space="preserve">[6] </w:t>
                                </w:r>
                              </w:p>
                            </w:tc>
                            <w:tc>
                              <w:tcPr>
                                <w:tcW w:w="0" w:type="auto"/>
                                <w:hideMark/>
                              </w:tcPr>
                              <w:p w14:paraId="73C376FD" w14:textId="77777777" w:rsidR="006B5FC1" w:rsidRPr="00E763E7" w:rsidRDefault="006B5FC1" w:rsidP="00C0772F">
                                <w:pPr>
                                  <w:pStyle w:val="Bibliography"/>
                                  <w:rPr>
                                    <w:noProof/>
                                    <w:lang w:val="fr-CH"/>
                                  </w:rPr>
                                </w:pPr>
                                <w:r w:rsidRPr="00E763E7">
                                  <w:rPr>
                                    <w:noProof/>
                                    <w:lang w:val="en-US"/>
                                  </w:rPr>
                                  <w:t xml:space="preserve">«PNPOLY - Point Inclusion in Polygon Test,» [Online]. </w:t>
                                </w:r>
                                <w:r w:rsidRPr="00E763E7">
                                  <w:rPr>
                                    <w:noProof/>
                                    <w:lang w:val="fr-CH"/>
                                  </w:rPr>
                                  <w:t>Available: http://www.ecse.rpi.edu/Homepages/wrf/Research/Short_Notes/pnpoly.html.</w:t>
                                </w:r>
                              </w:p>
                            </w:tc>
                          </w:tr>
                        </w:tbl>
                        <w:p w14:paraId="47019C5F" w14:textId="77777777" w:rsidR="006B5FC1" w:rsidRPr="00E763E7" w:rsidRDefault="006B5FC1" w:rsidP="00C0772F">
                          <w:pPr>
                            <w:rPr>
                              <w:noProof/>
                              <w:lang w:val="fr-CH"/>
                            </w:rPr>
                          </w:pPr>
                        </w:p>
                        <w:p w14:paraId="29B913E3" w14:textId="149B6B8D" w:rsidR="00006086" w:rsidRPr="00423D5F" w:rsidRDefault="00006086" w:rsidP="00C0772F">
                          <w:r w:rsidRPr="00423D5F">
                            <w:rPr>
                              <w:b/>
                              <w:bCs/>
                            </w:rPr>
                            <w:fldChar w:fldCharType="end"/>
                          </w:r>
                        </w:p>
                      </w:sdtContent>
                    </w:sdt>
                  </w:sdtContent>
                </w:sdt>
              </w:sdtContent>
            </w:sdt>
          </w:sdtContent>
        </w:sdt>
      </w:sdtContent>
    </w:sdt>
    <w:p w14:paraId="3C3CBFE9" w14:textId="77777777" w:rsidR="00C40088" w:rsidRPr="00423D5F" w:rsidRDefault="00C40088" w:rsidP="00C0772F">
      <w:pPr>
        <w:pStyle w:val="Heading2"/>
      </w:pPr>
      <w:bookmarkStart w:id="259" w:name="_Toc374995830"/>
      <w:bookmarkStart w:id="260" w:name="_Toc375047361"/>
      <w:bookmarkStart w:id="261" w:name="_Toc375142678"/>
      <w:r w:rsidRPr="00423D5F">
        <w:t>Persönliche Berichte und Dank</w:t>
      </w:r>
      <w:bookmarkEnd w:id="259"/>
      <w:bookmarkEnd w:id="260"/>
      <w:bookmarkEnd w:id="261"/>
    </w:p>
    <w:p w14:paraId="019B1C53" w14:textId="77777777" w:rsidR="00C40088" w:rsidRPr="00423D5F" w:rsidRDefault="00A06637" w:rsidP="00C0772F">
      <w:pPr>
        <w:pStyle w:val="Heading3"/>
      </w:pPr>
      <w:bookmarkStart w:id="262" w:name="_Toc374995831"/>
      <w:bookmarkStart w:id="263" w:name="_Toc375047362"/>
      <w:bookmarkStart w:id="264" w:name="_Toc375142679"/>
      <w:r w:rsidRPr="00423D5F">
        <w:t>Dank</w:t>
      </w:r>
      <w:bookmarkEnd w:id="262"/>
      <w:bookmarkEnd w:id="263"/>
      <w:bookmarkEnd w:id="264"/>
    </w:p>
    <w:p w14:paraId="369A44FD" w14:textId="77777777" w:rsidR="00A06637" w:rsidRPr="00423D5F" w:rsidRDefault="00A06637" w:rsidP="00C0772F">
      <w:r w:rsidRPr="00423D5F">
        <w:t xml:space="preserve">Der Dank geht an die Stiftung „Zugang für alle“ aus Zürich. Ohne die aus den Gesprächen gewonnen </w:t>
      </w:r>
      <w:r w:rsidR="00597F7C" w:rsidRPr="00423D5F">
        <w:t>Erkenntnisse</w:t>
      </w:r>
      <w:r w:rsidRPr="00423D5F">
        <w:t xml:space="preserve"> wäre die Web-Anwendung nicht so innovativ geworden. Wir hoffen, dass die Anwendung Anklang findet und eine Weiterentwicklung, sei es durch eine andere Instanz oder durch die Studentinnen selber, eintreffen wird. </w:t>
      </w:r>
    </w:p>
    <w:p w14:paraId="04D73E47" w14:textId="77777777" w:rsidR="00A06637" w:rsidRPr="00423D5F" w:rsidRDefault="00A06637" w:rsidP="00C0772F">
      <w:pPr>
        <w:pStyle w:val="BodyText"/>
      </w:pPr>
    </w:p>
    <w:p w14:paraId="507CE12A" w14:textId="77777777" w:rsidR="00A06637" w:rsidRPr="00423D5F" w:rsidRDefault="00A06637" w:rsidP="00C0772F">
      <w:pPr>
        <w:pStyle w:val="Heading3"/>
      </w:pPr>
      <w:bookmarkStart w:id="265" w:name="_Toc374995832"/>
      <w:bookmarkStart w:id="266" w:name="_Toc375047363"/>
      <w:bookmarkStart w:id="267" w:name="_Toc375142680"/>
      <w:r w:rsidRPr="00423D5F">
        <w:t>Persönlicher Bericht Gwendoline Rothauser</w:t>
      </w:r>
      <w:bookmarkEnd w:id="265"/>
      <w:bookmarkEnd w:id="266"/>
      <w:bookmarkEnd w:id="267"/>
    </w:p>
    <w:p w14:paraId="61D6EB03" w14:textId="77777777" w:rsidR="00A06637" w:rsidRPr="00423D5F" w:rsidRDefault="00A06637" w:rsidP="00C0772F">
      <w:r w:rsidRPr="00423D5F">
        <w:t xml:space="preserve">Die Zusammenarbeit funktionierte gut. </w:t>
      </w:r>
      <w:r w:rsidR="00597F7C" w:rsidRPr="00423D5F">
        <w:t>Das unterschiedliche Vorgehen zur Problemlösung bereitete mir manchmal etwas Kopfzerbrechen</w:t>
      </w:r>
      <w:r w:rsidRPr="00423D5F">
        <w:t>. Die Thematik fand ich wirklich sehr interessant und auch die Zusammenarbeit mit der Stiftung bedeutete mir viel. Ich habe nun das Gefühl, dass ich etwas Gutes tun konnte und dass diese Arbeit nach Abschluss der Bachelorarbeit weiterverwendet werden kann. Ich würde mich auch freuen</w:t>
      </w:r>
      <w:r w:rsidR="00D21571" w:rsidRPr="00423D5F">
        <w:t>,</w:t>
      </w:r>
      <w:r w:rsidRPr="00423D5F">
        <w:t xml:space="preserve"> wenn ich diese</w:t>
      </w:r>
      <w:r w:rsidR="002A46AD" w:rsidRPr="00423D5F">
        <w:t>s</w:t>
      </w:r>
      <w:r w:rsidRPr="00423D5F">
        <w:t xml:space="preserve"> Projekt weiterhin im Auge behalten, wenn nicht sogar weiterentwickeln darf. </w:t>
      </w:r>
    </w:p>
    <w:p w14:paraId="0D02BB5E" w14:textId="77777777" w:rsidR="002A46AD" w:rsidRPr="00423D5F" w:rsidRDefault="002A46AD" w:rsidP="00C0772F"/>
    <w:p w14:paraId="3CDAC07E" w14:textId="77777777" w:rsidR="002A46AD" w:rsidRPr="00423D5F" w:rsidRDefault="002A46AD" w:rsidP="00C0772F">
      <w:pPr>
        <w:pStyle w:val="Heading3"/>
      </w:pPr>
      <w:bookmarkStart w:id="268" w:name="_Toc374995833"/>
      <w:bookmarkStart w:id="269" w:name="_Toc375047364"/>
      <w:bookmarkStart w:id="270" w:name="_Toc375142681"/>
      <w:r w:rsidRPr="00423D5F">
        <w:t>Persönlicher Bericht Julia Schmucki</w:t>
      </w:r>
      <w:bookmarkEnd w:id="268"/>
      <w:bookmarkEnd w:id="269"/>
      <w:bookmarkEnd w:id="270"/>
    </w:p>
    <w:p w14:paraId="2F177638" w14:textId="26A920B7" w:rsidR="00FD2A64" w:rsidRPr="00423D5F" w:rsidRDefault="00FD2A64" w:rsidP="00C0772F">
      <w:r w:rsidRPr="00423D5F">
        <w:t xml:space="preserve">Als JavaScript-Neuling hätte ich nie gedacht, dass in dieser Arbeit ein so umfangreicher Prototyp entstehen wird. Ich konnte sehr viel über Webapplikationen und Webdienste lernen. OpenStreetMap </w:t>
      </w:r>
      <w:r w:rsidR="00F944E1" w:rsidRPr="00423D5F">
        <w:t>habe</w:t>
      </w:r>
      <w:r w:rsidRPr="00423D5F">
        <w:t xml:space="preserve"> ich als mächtiges Wer</w:t>
      </w:r>
      <w:r w:rsidRPr="00423D5F">
        <w:t>k</w:t>
      </w:r>
      <w:r w:rsidRPr="00423D5F">
        <w:t>zeug kennen</w:t>
      </w:r>
      <w:r w:rsidR="00F944E1" w:rsidRPr="00423D5F">
        <w:t>ge</w:t>
      </w:r>
      <w:r w:rsidRPr="00423D5F">
        <w:t>lern</w:t>
      </w:r>
      <w:r w:rsidR="00F944E1" w:rsidRPr="00423D5F">
        <w:t>t</w:t>
      </w:r>
      <w:r w:rsidRPr="00423D5F">
        <w:t>.</w:t>
      </w:r>
    </w:p>
    <w:p w14:paraId="321F1105" w14:textId="3079E985" w:rsidR="00FD2A64" w:rsidRPr="00423D5F" w:rsidRDefault="00FD2A64" w:rsidP="00C0772F">
      <w:r w:rsidRPr="00423D5F">
        <w:t xml:space="preserve">Die Arbeit hat mir sehr gefallen, einerseits wegen der </w:t>
      </w:r>
      <w:r w:rsidR="00F944E1" w:rsidRPr="00423D5F">
        <w:t>Verwendung von</w:t>
      </w:r>
      <w:r w:rsidRPr="00423D5F">
        <w:t xml:space="preserve"> Kartenmaterial</w:t>
      </w:r>
      <w:r w:rsidR="00F944E1" w:rsidRPr="00423D5F">
        <w:t>, mit dem man ein wenig experimentieren konnte</w:t>
      </w:r>
      <w:r w:rsidRPr="00423D5F">
        <w:t>, andererseits wegen den Menschen, denen wir mit der entwickelten Webapplikation helfen können. Es freut mich, einen gemeinnützigen Beitrag an die Behindertengemeinde leisten zu können. Den</w:t>
      </w:r>
      <w:r w:rsidR="00F944E1" w:rsidRPr="00423D5F">
        <w:t xml:space="preserve"> direkten Kontakt mit der Stiftung „Zugang für alle“, die als unser Kunde fungierte,</w:t>
      </w:r>
      <w:r w:rsidRPr="00423D5F">
        <w:t xml:space="preserve"> kann ich nur positiv wer</w:t>
      </w:r>
      <w:r w:rsidR="00F944E1" w:rsidRPr="00423D5F">
        <w:t>ten. Es konnten</w:t>
      </w:r>
      <w:r w:rsidRPr="00423D5F">
        <w:t xml:space="preserve"> echte Informationen </w:t>
      </w:r>
      <w:r w:rsidR="00F944E1" w:rsidRPr="00423D5F">
        <w:t>gesammelt</w:t>
      </w:r>
      <w:r w:rsidRPr="00423D5F">
        <w:t xml:space="preserve"> und in der Applikation umgesetzt werden. Diese Erfahrung konnte ich bisher nicht machen und hat mich deshalb weiter gebracht.</w:t>
      </w:r>
    </w:p>
    <w:p w14:paraId="6CDCBC03" w14:textId="77777777" w:rsidR="002A46AD" w:rsidRPr="00423D5F" w:rsidRDefault="00FD2A64" w:rsidP="00C0772F">
      <w:r w:rsidRPr="00423D5F">
        <w:t>Ich hoffe, dass sich die Nachhaltigkeit dieses Projekts noch zeigen wird und ich die Anwendung noch weiter verbessern und anpassen kann.</w:t>
      </w:r>
    </w:p>
    <w:p w14:paraId="6B25BF11" w14:textId="77777777" w:rsidR="00C40088" w:rsidRPr="00423D5F" w:rsidRDefault="00C40088" w:rsidP="00C0772F">
      <w:pPr>
        <w:pStyle w:val="Literatur"/>
      </w:pPr>
    </w:p>
    <w:p w14:paraId="221FD24F" w14:textId="77777777" w:rsidR="00EC5CB1" w:rsidRPr="00423D5F" w:rsidRDefault="002F05E2" w:rsidP="00C0772F">
      <w:pPr>
        <w:pStyle w:val="Heading2"/>
      </w:pPr>
      <w:bookmarkStart w:id="271" w:name="_Toc374995834"/>
      <w:bookmarkStart w:id="272" w:name="_Toc375047365"/>
      <w:bookmarkStart w:id="273" w:name="_Toc375142682"/>
      <w:r w:rsidRPr="00423D5F">
        <w:t>Inhaltsverzeichnis der CD</w:t>
      </w:r>
      <w:bookmarkEnd w:id="271"/>
      <w:bookmarkEnd w:id="272"/>
      <w:bookmarkEnd w:id="273"/>
    </w:p>
    <w:p w14:paraId="39D3E02A" w14:textId="77777777" w:rsidR="00EE5307" w:rsidRPr="00423D5F" w:rsidRDefault="00597F7C" w:rsidP="00C0772F">
      <w:pPr>
        <w:pStyle w:val="ListParagraph"/>
        <w:numPr>
          <w:ilvl w:val="0"/>
          <w:numId w:val="12"/>
        </w:numPr>
      </w:pPr>
      <w:r w:rsidRPr="00423D5F">
        <w:lastRenderedPageBreak/>
        <w:t>Bericht</w:t>
      </w:r>
    </w:p>
    <w:p w14:paraId="104B7F55" w14:textId="77777777" w:rsidR="00FD2A64" w:rsidRPr="00423D5F" w:rsidRDefault="00FD2A64" w:rsidP="00C0772F">
      <w:pPr>
        <w:pStyle w:val="ListParagraph"/>
        <w:numPr>
          <w:ilvl w:val="0"/>
          <w:numId w:val="12"/>
        </w:numPr>
      </w:pPr>
      <w:r w:rsidRPr="00423D5F">
        <w:t>Bedienungsanleitung</w:t>
      </w:r>
    </w:p>
    <w:p w14:paraId="3B608BB6" w14:textId="77777777" w:rsidR="00597F7C" w:rsidRPr="00423D5F" w:rsidRDefault="00597F7C" w:rsidP="00C0772F">
      <w:pPr>
        <w:pStyle w:val="ListParagraph"/>
        <w:numPr>
          <w:ilvl w:val="0"/>
          <w:numId w:val="12"/>
        </w:numPr>
      </w:pPr>
      <w:r w:rsidRPr="00423D5F">
        <w:t>Web-Anwendung als *.</w:t>
      </w:r>
      <w:proofErr w:type="spellStart"/>
      <w:r w:rsidRPr="00423D5F">
        <w:t>zip</w:t>
      </w:r>
      <w:proofErr w:type="spellEnd"/>
      <w:r w:rsidRPr="00423D5F">
        <w:t>-Ordner</w:t>
      </w:r>
    </w:p>
    <w:p w14:paraId="01DCA8ED" w14:textId="77777777" w:rsidR="00597F7C" w:rsidRPr="00423D5F" w:rsidRDefault="00597F7C" w:rsidP="00C0772F">
      <w:pPr>
        <w:pStyle w:val="ListParagraph"/>
        <w:numPr>
          <w:ilvl w:val="0"/>
          <w:numId w:val="12"/>
        </w:numPr>
      </w:pPr>
      <w:r w:rsidRPr="00423D5F">
        <w:t>PDF des „Logbuchs“ (Wochenjournal)</w:t>
      </w:r>
    </w:p>
    <w:p w14:paraId="09493D7B" w14:textId="77777777" w:rsidR="00597F7C" w:rsidRPr="00423D5F" w:rsidRDefault="00597F7C" w:rsidP="00C0772F">
      <w:pPr>
        <w:pStyle w:val="ListParagraph"/>
        <w:numPr>
          <w:ilvl w:val="0"/>
          <w:numId w:val="12"/>
        </w:numPr>
      </w:pPr>
      <w:r w:rsidRPr="00423D5F">
        <w:t>Poster</w:t>
      </w:r>
    </w:p>
    <w:sectPr w:rsidR="00597F7C" w:rsidRPr="00423D5F" w:rsidSect="00BF78F8">
      <w:pgSz w:w="11906" w:h="16838"/>
      <w:pgMar w:top="1276" w:right="1418" w:bottom="992"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FBBD54" w14:textId="77777777" w:rsidR="006A7937" w:rsidRDefault="006A7937" w:rsidP="00C0772F">
      <w:r>
        <w:separator/>
      </w:r>
    </w:p>
    <w:p w14:paraId="679B0CFD" w14:textId="77777777" w:rsidR="006A7937" w:rsidRDefault="006A7937" w:rsidP="00C0772F"/>
  </w:endnote>
  <w:endnote w:type="continuationSeparator" w:id="0">
    <w:p w14:paraId="4ED6645D" w14:textId="77777777" w:rsidR="006A7937" w:rsidRDefault="006A7937" w:rsidP="00C0772F">
      <w:r>
        <w:continuationSeparator/>
      </w:r>
    </w:p>
    <w:p w14:paraId="11D520ED" w14:textId="77777777" w:rsidR="006A7937" w:rsidRDefault="006A7937" w:rsidP="00C0772F"/>
  </w:endnote>
  <w:endnote w:type="continuationNotice" w:id="1">
    <w:p w14:paraId="5B8222B0" w14:textId="77777777" w:rsidR="006A7937" w:rsidRDefault="006A7937" w:rsidP="00C077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Lucida Bright">
    <w:panose1 w:val="020406020505050203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HGSMinchoB">
    <w:altName w:val="HGS明朝B"/>
    <w:panose1 w:val="00000000000000000000"/>
    <w:charset w:val="80"/>
    <w:family w:val="roman"/>
    <w:notTrueType/>
    <w:pitch w:val="default"/>
  </w:font>
  <w:font w:name="Book Antiqua">
    <w:panose1 w:val="02040602050305030304"/>
    <w:charset w:val="00"/>
    <w:family w:val="roman"/>
    <w:pitch w:val="variable"/>
    <w:sig w:usb0="00000287" w:usb1="00000000" w:usb2="00000000" w:usb3="00000000" w:csb0="0000009F" w:csb1="00000000"/>
  </w:font>
  <w:font w:name="Lucida Sans">
    <w:altName w:val="Lucida Sans Unicode"/>
    <w:panose1 w:val="020B06020405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DejaVu Sans">
    <w:altName w:val="Times New Roman"/>
    <w:charset w:val="00"/>
    <w:family w:val="auto"/>
    <w:pitch w:val="variable"/>
  </w:font>
  <w:font w:name="Batang">
    <w:altName w:val="바탕"/>
    <w:panose1 w:val="02030600000101010101"/>
    <w:charset w:val="81"/>
    <w:family w:val="roman"/>
    <w:pitch w:val="variable"/>
    <w:sig w:usb0="B00002AF" w:usb1="69D77CFB" w:usb2="00000030" w:usb3="00000000" w:csb0="0008009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A4E7B3" w14:textId="77777777" w:rsidR="004219EC" w:rsidRPr="008356F5" w:rsidRDefault="004219EC" w:rsidP="007965A2">
    <w:pPr>
      <w:pStyle w:val="Footer"/>
      <w:pBdr>
        <w:top w:val="single" w:sz="4" w:space="1" w:color="auto"/>
      </w:pBdr>
    </w:pPr>
    <w:r w:rsidRPr="007965A2">
      <w:rPr>
        <w:sz w:val="22"/>
        <w:szCs w:val="22"/>
      </w:rPr>
      <w:t>G. Rothauser, J. Schmucki</w:t>
    </w:r>
    <w:r w:rsidRPr="008356F5">
      <w:tab/>
    </w:r>
    <w:r w:rsidRPr="008356F5">
      <w:tab/>
    </w:r>
    <w:r w:rsidRPr="008356F5">
      <w:fldChar w:fldCharType="begin"/>
    </w:r>
    <w:r w:rsidRPr="008356F5">
      <w:instrText xml:space="preserve"> PAGE  \* Arabic  \* MERGEFORMAT </w:instrText>
    </w:r>
    <w:r w:rsidRPr="008356F5">
      <w:fldChar w:fldCharType="separate"/>
    </w:r>
    <w:r w:rsidR="00A56FE3">
      <w:rPr>
        <w:noProof/>
      </w:rPr>
      <w:t>42</w:t>
    </w:r>
    <w:r w:rsidRPr="008356F5">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D12EC4" w14:textId="715745D9" w:rsidR="004219EC" w:rsidRPr="0005034B" w:rsidRDefault="004219EC" w:rsidP="00C0772F">
    <w:pPr>
      <w:pStyle w:val="Footer"/>
    </w:pPr>
    <w:r w:rsidRPr="0005034B">
      <w:tab/>
    </w:r>
    <w:r w:rsidRPr="0005034B">
      <w:tab/>
    </w:r>
    <w:r w:rsidRPr="0005034B">
      <w:fldChar w:fldCharType="begin"/>
    </w:r>
    <w:r w:rsidRPr="0005034B">
      <w:instrText xml:space="preserve"> PAGE  \* Arabic  \* MERGEFORMAT </w:instrText>
    </w:r>
    <w:r w:rsidRPr="0005034B">
      <w:fldChar w:fldCharType="separate"/>
    </w:r>
    <w:r w:rsidR="00644CA2">
      <w:rPr>
        <w:noProof/>
      </w:rPr>
      <w:t>80</w:t>
    </w:r>
    <w:r w:rsidRPr="0005034B">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497B812" w14:textId="77777777" w:rsidR="006A7937" w:rsidRDefault="006A7937" w:rsidP="00C0772F">
      <w:r>
        <w:separator/>
      </w:r>
    </w:p>
    <w:p w14:paraId="7B7D9288" w14:textId="77777777" w:rsidR="006A7937" w:rsidRDefault="006A7937" w:rsidP="00C0772F"/>
  </w:footnote>
  <w:footnote w:type="continuationSeparator" w:id="0">
    <w:p w14:paraId="0134A6A2" w14:textId="77777777" w:rsidR="006A7937" w:rsidRDefault="006A7937" w:rsidP="00C0772F">
      <w:r>
        <w:continuationSeparator/>
      </w:r>
    </w:p>
    <w:p w14:paraId="5BE94029" w14:textId="77777777" w:rsidR="006A7937" w:rsidRDefault="006A7937" w:rsidP="00C0772F"/>
  </w:footnote>
  <w:footnote w:type="continuationNotice" w:id="1">
    <w:p w14:paraId="61155035" w14:textId="77777777" w:rsidR="006A7937" w:rsidRDefault="006A7937" w:rsidP="00C0772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408058" w14:textId="7B95B93F" w:rsidR="004219EC" w:rsidRPr="007965A2" w:rsidRDefault="004219EC" w:rsidP="007965A2">
    <w:pPr>
      <w:pStyle w:val="Header"/>
      <w:pBdr>
        <w:bottom w:val="single" w:sz="4" w:space="1" w:color="auto"/>
      </w:pBdr>
      <w:rPr>
        <w:sz w:val="22"/>
        <w:szCs w:val="22"/>
      </w:rPr>
    </w:pPr>
    <w:r w:rsidRPr="007965A2">
      <w:rPr>
        <w:sz w:val="22"/>
        <w:szCs w:val="22"/>
      </w:rPr>
      <w:t>Accessible Map App</w:t>
    </w:r>
    <w:r w:rsidRPr="007965A2">
      <w:rPr>
        <w:sz w:val="22"/>
        <w:szCs w:val="22"/>
      </w:rPr>
      <w:ptab w:relativeTo="margin" w:alignment="right" w:leader="none"/>
    </w:r>
    <w:r w:rsidRPr="007965A2">
      <w:rPr>
        <w:sz w:val="22"/>
        <w:szCs w:val="22"/>
      </w:rPr>
      <w:t>Bachelorarbeit HS 2013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CD6BC6"/>
    <w:multiLevelType w:val="singleLevel"/>
    <w:tmpl w:val="9F807470"/>
    <w:lvl w:ilvl="0">
      <w:start w:val="1"/>
      <w:numFmt w:val="bullet"/>
      <w:pStyle w:val="ListBullet"/>
      <w:lvlText w:val=""/>
      <w:lvlJc w:val="left"/>
      <w:pPr>
        <w:tabs>
          <w:tab w:val="num" w:pos="360"/>
        </w:tabs>
        <w:ind w:left="360" w:hanging="360"/>
      </w:pPr>
      <w:rPr>
        <w:rFonts w:ascii="Symbol" w:hAnsi="Symbol" w:cs="Times New Roman" w:hint="default"/>
      </w:rPr>
    </w:lvl>
  </w:abstractNum>
  <w:abstractNum w:abstractNumId="1">
    <w:nsid w:val="0C820383"/>
    <w:multiLevelType w:val="hybridMultilevel"/>
    <w:tmpl w:val="25D02376"/>
    <w:lvl w:ilvl="0" w:tplc="EE7CABA0">
      <w:start w:val="1"/>
      <w:numFmt w:val="decimal"/>
      <w:lvlText w:val="%1."/>
      <w:lvlJc w:val="left"/>
      <w:pPr>
        <w:ind w:left="2496" w:hanging="360"/>
      </w:pPr>
      <w:rPr>
        <w:rFonts w:ascii="Lucida Bright" w:eastAsiaTheme="minorEastAsia" w:hAnsi="Lucida Bright" w:cstheme="minorBidi"/>
      </w:rPr>
    </w:lvl>
    <w:lvl w:ilvl="1" w:tplc="08070019" w:tentative="1">
      <w:start w:val="1"/>
      <w:numFmt w:val="lowerLetter"/>
      <w:lvlText w:val="%2."/>
      <w:lvlJc w:val="left"/>
      <w:pPr>
        <w:ind w:left="3216" w:hanging="360"/>
      </w:pPr>
    </w:lvl>
    <w:lvl w:ilvl="2" w:tplc="0807001B" w:tentative="1">
      <w:start w:val="1"/>
      <w:numFmt w:val="lowerRoman"/>
      <w:lvlText w:val="%3."/>
      <w:lvlJc w:val="right"/>
      <w:pPr>
        <w:ind w:left="3936" w:hanging="180"/>
      </w:pPr>
    </w:lvl>
    <w:lvl w:ilvl="3" w:tplc="0807000F" w:tentative="1">
      <w:start w:val="1"/>
      <w:numFmt w:val="decimal"/>
      <w:lvlText w:val="%4."/>
      <w:lvlJc w:val="left"/>
      <w:pPr>
        <w:ind w:left="4656" w:hanging="360"/>
      </w:pPr>
    </w:lvl>
    <w:lvl w:ilvl="4" w:tplc="08070019" w:tentative="1">
      <w:start w:val="1"/>
      <w:numFmt w:val="lowerLetter"/>
      <w:lvlText w:val="%5."/>
      <w:lvlJc w:val="left"/>
      <w:pPr>
        <w:ind w:left="5376" w:hanging="360"/>
      </w:pPr>
    </w:lvl>
    <w:lvl w:ilvl="5" w:tplc="0807001B" w:tentative="1">
      <w:start w:val="1"/>
      <w:numFmt w:val="lowerRoman"/>
      <w:lvlText w:val="%6."/>
      <w:lvlJc w:val="right"/>
      <w:pPr>
        <w:ind w:left="6096" w:hanging="180"/>
      </w:pPr>
    </w:lvl>
    <w:lvl w:ilvl="6" w:tplc="0807000F" w:tentative="1">
      <w:start w:val="1"/>
      <w:numFmt w:val="decimal"/>
      <w:lvlText w:val="%7."/>
      <w:lvlJc w:val="left"/>
      <w:pPr>
        <w:ind w:left="6816" w:hanging="360"/>
      </w:pPr>
    </w:lvl>
    <w:lvl w:ilvl="7" w:tplc="08070019" w:tentative="1">
      <w:start w:val="1"/>
      <w:numFmt w:val="lowerLetter"/>
      <w:lvlText w:val="%8."/>
      <w:lvlJc w:val="left"/>
      <w:pPr>
        <w:ind w:left="7536" w:hanging="360"/>
      </w:pPr>
    </w:lvl>
    <w:lvl w:ilvl="8" w:tplc="0807001B" w:tentative="1">
      <w:start w:val="1"/>
      <w:numFmt w:val="lowerRoman"/>
      <w:lvlText w:val="%9."/>
      <w:lvlJc w:val="right"/>
      <w:pPr>
        <w:ind w:left="8256" w:hanging="180"/>
      </w:pPr>
    </w:lvl>
  </w:abstractNum>
  <w:abstractNum w:abstractNumId="2">
    <w:nsid w:val="0E381E74"/>
    <w:multiLevelType w:val="hybridMultilevel"/>
    <w:tmpl w:val="E1CE218E"/>
    <w:lvl w:ilvl="0" w:tplc="0807000B">
      <w:start w:val="1"/>
      <w:numFmt w:val="bullet"/>
      <w:lvlText w:val=""/>
      <w:lvlJc w:val="left"/>
      <w:pPr>
        <w:ind w:left="1065" w:hanging="705"/>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0E730B2F"/>
    <w:multiLevelType w:val="multilevel"/>
    <w:tmpl w:val="0030A9B2"/>
    <w:lvl w:ilvl="0">
      <w:start w:val="1"/>
      <w:numFmt w:val="decimal"/>
      <w:pStyle w:val="Heading1"/>
      <w:lvlText w:val="%1"/>
      <w:lvlJc w:val="left"/>
      <w:pPr>
        <w:ind w:left="1140" w:hanging="432"/>
      </w:pPr>
    </w:lvl>
    <w:lvl w:ilvl="1">
      <w:start w:val="1"/>
      <w:numFmt w:val="decimal"/>
      <w:pStyle w:val="Heading2"/>
      <w:lvlText w:val="%1.%2"/>
      <w:lvlJc w:val="left"/>
      <w:pPr>
        <w:ind w:left="5112" w:hanging="576"/>
      </w:pPr>
    </w:lvl>
    <w:lvl w:ilvl="2">
      <w:start w:val="1"/>
      <w:numFmt w:val="decimal"/>
      <w:pStyle w:val="Heading3"/>
      <w:lvlText w:val="%1.%2.%3"/>
      <w:lvlJc w:val="left"/>
      <w:pPr>
        <w:ind w:left="1428" w:hanging="720"/>
      </w:pPr>
    </w:lvl>
    <w:lvl w:ilvl="3">
      <w:start w:val="1"/>
      <w:numFmt w:val="decimal"/>
      <w:pStyle w:val="Heading4"/>
      <w:lvlText w:val="%1.%2.%3.%4"/>
      <w:lvlJc w:val="left"/>
      <w:pPr>
        <w:ind w:left="1572" w:hanging="864"/>
      </w:pPr>
    </w:lvl>
    <w:lvl w:ilvl="4">
      <w:start w:val="1"/>
      <w:numFmt w:val="decimal"/>
      <w:lvlText w:val="%1.%2.%3.%4.%5"/>
      <w:lvlJc w:val="left"/>
      <w:pPr>
        <w:ind w:left="1716" w:hanging="1008"/>
      </w:pPr>
    </w:lvl>
    <w:lvl w:ilvl="5">
      <w:start w:val="1"/>
      <w:numFmt w:val="decimal"/>
      <w:pStyle w:val="Heading6"/>
      <w:lvlText w:val="%1.%2.%3.%4.%5.%6"/>
      <w:lvlJc w:val="left"/>
      <w:pPr>
        <w:ind w:left="2712" w:hanging="1152"/>
      </w:pPr>
    </w:lvl>
    <w:lvl w:ilvl="6">
      <w:start w:val="1"/>
      <w:numFmt w:val="decimal"/>
      <w:pStyle w:val="Heading7"/>
      <w:lvlText w:val="%1.%2.%3.%4.%5.%6.%7"/>
      <w:lvlJc w:val="left"/>
      <w:pPr>
        <w:ind w:left="2004" w:hanging="1296"/>
      </w:pPr>
    </w:lvl>
    <w:lvl w:ilvl="7">
      <w:start w:val="1"/>
      <w:numFmt w:val="decimal"/>
      <w:pStyle w:val="Heading8"/>
      <w:lvlText w:val="%1.%2.%3.%4.%5.%6.%7.%8"/>
      <w:lvlJc w:val="left"/>
      <w:pPr>
        <w:ind w:left="2148" w:hanging="1440"/>
      </w:pPr>
    </w:lvl>
    <w:lvl w:ilvl="8">
      <w:start w:val="1"/>
      <w:numFmt w:val="decimal"/>
      <w:pStyle w:val="Heading9"/>
      <w:lvlText w:val="%1.%2.%3.%4.%5.%6.%7.%8.%9"/>
      <w:lvlJc w:val="left"/>
      <w:pPr>
        <w:ind w:left="2292" w:hanging="1584"/>
      </w:pPr>
    </w:lvl>
  </w:abstractNum>
  <w:abstractNum w:abstractNumId="4">
    <w:nsid w:val="0F556BAE"/>
    <w:multiLevelType w:val="hybridMultilevel"/>
    <w:tmpl w:val="22D484A2"/>
    <w:lvl w:ilvl="0" w:tplc="0807000F">
      <w:start w:val="1"/>
      <w:numFmt w:val="decimal"/>
      <w:lvlText w:val="%1."/>
      <w:lvlJc w:val="left"/>
      <w:pPr>
        <w:ind w:left="1004" w:hanging="360"/>
      </w:pPr>
    </w:lvl>
    <w:lvl w:ilvl="1" w:tplc="08070019" w:tentative="1">
      <w:start w:val="1"/>
      <w:numFmt w:val="lowerLetter"/>
      <w:lvlText w:val="%2."/>
      <w:lvlJc w:val="left"/>
      <w:pPr>
        <w:ind w:left="1724" w:hanging="360"/>
      </w:pPr>
    </w:lvl>
    <w:lvl w:ilvl="2" w:tplc="0807001B" w:tentative="1">
      <w:start w:val="1"/>
      <w:numFmt w:val="lowerRoman"/>
      <w:lvlText w:val="%3."/>
      <w:lvlJc w:val="right"/>
      <w:pPr>
        <w:ind w:left="2444" w:hanging="180"/>
      </w:pPr>
    </w:lvl>
    <w:lvl w:ilvl="3" w:tplc="0807000F" w:tentative="1">
      <w:start w:val="1"/>
      <w:numFmt w:val="decimal"/>
      <w:lvlText w:val="%4."/>
      <w:lvlJc w:val="left"/>
      <w:pPr>
        <w:ind w:left="3164" w:hanging="360"/>
      </w:pPr>
    </w:lvl>
    <w:lvl w:ilvl="4" w:tplc="08070019" w:tentative="1">
      <w:start w:val="1"/>
      <w:numFmt w:val="lowerLetter"/>
      <w:lvlText w:val="%5."/>
      <w:lvlJc w:val="left"/>
      <w:pPr>
        <w:ind w:left="3884" w:hanging="360"/>
      </w:pPr>
    </w:lvl>
    <w:lvl w:ilvl="5" w:tplc="0807001B" w:tentative="1">
      <w:start w:val="1"/>
      <w:numFmt w:val="lowerRoman"/>
      <w:lvlText w:val="%6."/>
      <w:lvlJc w:val="right"/>
      <w:pPr>
        <w:ind w:left="4604" w:hanging="180"/>
      </w:pPr>
    </w:lvl>
    <w:lvl w:ilvl="6" w:tplc="0807000F" w:tentative="1">
      <w:start w:val="1"/>
      <w:numFmt w:val="decimal"/>
      <w:lvlText w:val="%7."/>
      <w:lvlJc w:val="left"/>
      <w:pPr>
        <w:ind w:left="5324" w:hanging="360"/>
      </w:pPr>
    </w:lvl>
    <w:lvl w:ilvl="7" w:tplc="08070019" w:tentative="1">
      <w:start w:val="1"/>
      <w:numFmt w:val="lowerLetter"/>
      <w:lvlText w:val="%8."/>
      <w:lvlJc w:val="left"/>
      <w:pPr>
        <w:ind w:left="6044" w:hanging="360"/>
      </w:pPr>
    </w:lvl>
    <w:lvl w:ilvl="8" w:tplc="0807001B" w:tentative="1">
      <w:start w:val="1"/>
      <w:numFmt w:val="lowerRoman"/>
      <w:lvlText w:val="%9."/>
      <w:lvlJc w:val="right"/>
      <w:pPr>
        <w:ind w:left="6764" w:hanging="180"/>
      </w:pPr>
    </w:lvl>
  </w:abstractNum>
  <w:abstractNum w:abstractNumId="5">
    <w:nsid w:val="11E95644"/>
    <w:multiLevelType w:val="hybridMultilevel"/>
    <w:tmpl w:val="4FDE47F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5DB267A"/>
    <w:multiLevelType w:val="hybridMultilevel"/>
    <w:tmpl w:val="95429478"/>
    <w:lvl w:ilvl="0" w:tplc="A986FCDA">
      <w:numFmt w:val="bullet"/>
      <w:lvlText w:val="-"/>
      <w:lvlJc w:val="left"/>
      <w:pPr>
        <w:ind w:left="1425" w:hanging="705"/>
      </w:pPr>
      <w:rPr>
        <w:rFonts w:ascii="Calibri Light" w:eastAsiaTheme="minorEastAsia" w:hAnsi="Calibri Light" w:cstheme="minorBidi" w:hint="default"/>
      </w:rPr>
    </w:lvl>
    <w:lvl w:ilvl="1" w:tplc="08070003">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7">
    <w:nsid w:val="239A036E"/>
    <w:multiLevelType w:val="multilevel"/>
    <w:tmpl w:val="F320DD3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nsid w:val="2920736A"/>
    <w:multiLevelType w:val="hybridMultilevel"/>
    <w:tmpl w:val="D3949212"/>
    <w:lvl w:ilvl="0" w:tplc="0807000F">
      <w:start w:val="1"/>
      <w:numFmt w:val="decimal"/>
      <w:lvlText w:val="%1."/>
      <w:lvlJc w:val="left"/>
      <w:pPr>
        <w:ind w:left="1077" w:hanging="360"/>
      </w:pPr>
    </w:lvl>
    <w:lvl w:ilvl="1" w:tplc="08070019" w:tentative="1">
      <w:start w:val="1"/>
      <w:numFmt w:val="lowerLetter"/>
      <w:lvlText w:val="%2."/>
      <w:lvlJc w:val="left"/>
      <w:pPr>
        <w:ind w:left="1797" w:hanging="360"/>
      </w:pPr>
    </w:lvl>
    <w:lvl w:ilvl="2" w:tplc="0807001B" w:tentative="1">
      <w:start w:val="1"/>
      <w:numFmt w:val="lowerRoman"/>
      <w:lvlText w:val="%3."/>
      <w:lvlJc w:val="right"/>
      <w:pPr>
        <w:ind w:left="2517" w:hanging="180"/>
      </w:pPr>
    </w:lvl>
    <w:lvl w:ilvl="3" w:tplc="0807000F" w:tentative="1">
      <w:start w:val="1"/>
      <w:numFmt w:val="decimal"/>
      <w:lvlText w:val="%4."/>
      <w:lvlJc w:val="left"/>
      <w:pPr>
        <w:ind w:left="3237" w:hanging="360"/>
      </w:pPr>
    </w:lvl>
    <w:lvl w:ilvl="4" w:tplc="08070019" w:tentative="1">
      <w:start w:val="1"/>
      <w:numFmt w:val="lowerLetter"/>
      <w:lvlText w:val="%5."/>
      <w:lvlJc w:val="left"/>
      <w:pPr>
        <w:ind w:left="3957" w:hanging="360"/>
      </w:pPr>
    </w:lvl>
    <w:lvl w:ilvl="5" w:tplc="0807001B" w:tentative="1">
      <w:start w:val="1"/>
      <w:numFmt w:val="lowerRoman"/>
      <w:lvlText w:val="%6."/>
      <w:lvlJc w:val="right"/>
      <w:pPr>
        <w:ind w:left="4677" w:hanging="180"/>
      </w:pPr>
    </w:lvl>
    <w:lvl w:ilvl="6" w:tplc="0807000F" w:tentative="1">
      <w:start w:val="1"/>
      <w:numFmt w:val="decimal"/>
      <w:lvlText w:val="%7."/>
      <w:lvlJc w:val="left"/>
      <w:pPr>
        <w:ind w:left="5397" w:hanging="360"/>
      </w:pPr>
    </w:lvl>
    <w:lvl w:ilvl="7" w:tplc="08070019" w:tentative="1">
      <w:start w:val="1"/>
      <w:numFmt w:val="lowerLetter"/>
      <w:lvlText w:val="%8."/>
      <w:lvlJc w:val="left"/>
      <w:pPr>
        <w:ind w:left="6117" w:hanging="360"/>
      </w:pPr>
    </w:lvl>
    <w:lvl w:ilvl="8" w:tplc="0807001B" w:tentative="1">
      <w:start w:val="1"/>
      <w:numFmt w:val="lowerRoman"/>
      <w:lvlText w:val="%9."/>
      <w:lvlJc w:val="right"/>
      <w:pPr>
        <w:ind w:left="6837" w:hanging="180"/>
      </w:pPr>
    </w:lvl>
  </w:abstractNum>
  <w:abstractNum w:abstractNumId="9">
    <w:nsid w:val="30724895"/>
    <w:multiLevelType w:val="hybridMultilevel"/>
    <w:tmpl w:val="699E59A8"/>
    <w:lvl w:ilvl="0" w:tplc="0807000F">
      <w:start w:val="1"/>
      <w:numFmt w:val="decimal"/>
      <w:lvlText w:val="%1."/>
      <w:lvlJc w:val="left"/>
      <w:pPr>
        <w:ind w:left="754" w:hanging="360"/>
      </w:pPr>
    </w:lvl>
    <w:lvl w:ilvl="1" w:tplc="08070019" w:tentative="1">
      <w:start w:val="1"/>
      <w:numFmt w:val="lowerLetter"/>
      <w:lvlText w:val="%2."/>
      <w:lvlJc w:val="left"/>
      <w:pPr>
        <w:ind w:left="1474" w:hanging="360"/>
      </w:pPr>
    </w:lvl>
    <w:lvl w:ilvl="2" w:tplc="0807001B" w:tentative="1">
      <w:start w:val="1"/>
      <w:numFmt w:val="lowerRoman"/>
      <w:lvlText w:val="%3."/>
      <w:lvlJc w:val="right"/>
      <w:pPr>
        <w:ind w:left="2194" w:hanging="180"/>
      </w:pPr>
    </w:lvl>
    <w:lvl w:ilvl="3" w:tplc="0807000F" w:tentative="1">
      <w:start w:val="1"/>
      <w:numFmt w:val="decimal"/>
      <w:lvlText w:val="%4."/>
      <w:lvlJc w:val="left"/>
      <w:pPr>
        <w:ind w:left="2914" w:hanging="360"/>
      </w:pPr>
    </w:lvl>
    <w:lvl w:ilvl="4" w:tplc="08070019" w:tentative="1">
      <w:start w:val="1"/>
      <w:numFmt w:val="lowerLetter"/>
      <w:lvlText w:val="%5."/>
      <w:lvlJc w:val="left"/>
      <w:pPr>
        <w:ind w:left="3634" w:hanging="360"/>
      </w:pPr>
    </w:lvl>
    <w:lvl w:ilvl="5" w:tplc="0807001B" w:tentative="1">
      <w:start w:val="1"/>
      <w:numFmt w:val="lowerRoman"/>
      <w:lvlText w:val="%6."/>
      <w:lvlJc w:val="right"/>
      <w:pPr>
        <w:ind w:left="4354" w:hanging="180"/>
      </w:pPr>
    </w:lvl>
    <w:lvl w:ilvl="6" w:tplc="0807000F" w:tentative="1">
      <w:start w:val="1"/>
      <w:numFmt w:val="decimal"/>
      <w:lvlText w:val="%7."/>
      <w:lvlJc w:val="left"/>
      <w:pPr>
        <w:ind w:left="5074" w:hanging="360"/>
      </w:pPr>
    </w:lvl>
    <w:lvl w:ilvl="7" w:tplc="08070019" w:tentative="1">
      <w:start w:val="1"/>
      <w:numFmt w:val="lowerLetter"/>
      <w:lvlText w:val="%8."/>
      <w:lvlJc w:val="left"/>
      <w:pPr>
        <w:ind w:left="5794" w:hanging="360"/>
      </w:pPr>
    </w:lvl>
    <w:lvl w:ilvl="8" w:tplc="0807001B" w:tentative="1">
      <w:start w:val="1"/>
      <w:numFmt w:val="lowerRoman"/>
      <w:lvlText w:val="%9."/>
      <w:lvlJc w:val="right"/>
      <w:pPr>
        <w:ind w:left="6514" w:hanging="180"/>
      </w:pPr>
    </w:lvl>
  </w:abstractNum>
  <w:abstractNum w:abstractNumId="10">
    <w:nsid w:val="32B76069"/>
    <w:multiLevelType w:val="hybridMultilevel"/>
    <w:tmpl w:val="CFFA3FA4"/>
    <w:lvl w:ilvl="0" w:tplc="0807000F">
      <w:start w:val="1"/>
      <w:numFmt w:val="decimal"/>
      <w:lvlText w:val="%1."/>
      <w:lvlJc w:val="left"/>
      <w:pPr>
        <w:ind w:left="754" w:hanging="360"/>
      </w:pPr>
    </w:lvl>
    <w:lvl w:ilvl="1" w:tplc="08070019" w:tentative="1">
      <w:start w:val="1"/>
      <w:numFmt w:val="lowerLetter"/>
      <w:lvlText w:val="%2."/>
      <w:lvlJc w:val="left"/>
      <w:pPr>
        <w:ind w:left="1474" w:hanging="360"/>
      </w:pPr>
    </w:lvl>
    <w:lvl w:ilvl="2" w:tplc="0807001B" w:tentative="1">
      <w:start w:val="1"/>
      <w:numFmt w:val="lowerRoman"/>
      <w:lvlText w:val="%3."/>
      <w:lvlJc w:val="right"/>
      <w:pPr>
        <w:ind w:left="2194" w:hanging="180"/>
      </w:pPr>
    </w:lvl>
    <w:lvl w:ilvl="3" w:tplc="0807000F" w:tentative="1">
      <w:start w:val="1"/>
      <w:numFmt w:val="decimal"/>
      <w:lvlText w:val="%4."/>
      <w:lvlJc w:val="left"/>
      <w:pPr>
        <w:ind w:left="2914" w:hanging="360"/>
      </w:pPr>
    </w:lvl>
    <w:lvl w:ilvl="4" w:tplc="08070019" w:tentative="1">
      <w:start w:val="1"/>
      <w:numFmt w:val="lowerLetter"/>
      <w:lvlText w:val="%5."/>
      <w:lvlJc w:val="left"/>
      <w:pPr>
        <w:ind w:left="3634" w:hanging="360"/>
      </w:pPr>
    </w:lvl>
    <w:lvl w:ilvl="5" w:tplc="0807001B" w:tentative="1">
      <w:start w:val="1"/>
      <w:numFmt w:val="lowerRoman"/>
      <w:lvlText w:val="%6."/>
      <w:lvlJc w:val="right"/>
      <w:pPr>
        <w:ind w:left="4354" w:hanging="180"/>
      </w:pPr>
    </w:lvl>
    <w:lvl w:ilvl="6" w:tplc="0807000F" w:tentative="1">
      <w:start w:val="1"/>
      <w:numFmt w:val="decimal"/>
      <w:lvlText w:val="%7."/>
      <w:lvlJc w:val="left"/>
      <w:pPr>
        <w:ind w:left="5074" w:hanging="360"/>
      </w:pPr>
    </w:lvl>
    <w:lvl w:ilvl="7" w:tplc="08070019" w:tentative="1">
      <w:start w:val="1"/>
      <w:numFmt w:val="lowerLetter"/>
      <w:lvlText w:val="%8."/>
      <w:lvlJc w:val="left"/>
      <w:pPr>
        <w:ind w:left="5794" w:hanging="360"/>
      </w:pPr>
    </w:lvl>
    <w:lvl w:ilvl="8" w:tplc="0807001B" w:tentative="1">
      <w:start w:val="1"/>
      <w:numFmt w:val="lowerRoman"/>
      <w:lvlText w:val="%9."/>
      <w:lvlJc w:val="right"/>
      <w:pPr>
        <w:ind w:left="6514" w:hanging="180"/>
      </w:pPr>
    </w:lvl>
  </w:abstractNum>
  <w:abstractNum w:abstractNumId="11">
    <w:nsid w:val="347A59A6"/>
    <w:multiLevelType w:val="hybridMultilevel"/>
    <w:tmpl w:val="F5AC4BC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nsid w:val="3F59681B"/>
    <w:multiLevelType w:val="hybridMultilevel"/>
    <w:tmpl w:val="1FA8EF5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40135B76"/>
    <w:multiLevelType w:val="hybridMultilevel"/>
    <w:tmpl w:val="FC1C48B0"/>
    <w:lvl w:ilvl="0" w:tplc="1B54D874">
      <w:numFmt w:val="bullet"/>
      <w:lvlText w:val=""/>
      <w:lvlJc w:val="left"/>
      <w:pPr>
        <w:tabs>
          <w:tab w:val="num" w:pos="1440"/>
        </w:tabs>
        <w:ind w:left="1440" w:hanging="360"/>
      </w:pPr>
      <w:rPr>
        <w:rFonts w:ascii="Symbol" w:eastAsia="Times New Roman" w:hAnsi="Symbol" w:cs="Courier New" w:hint="default"/>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42F3185E"/>
    <w:multiLevelType w:val="hybridMultilevel"/>
    <w:tmpl w:val="E9C023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47FA07AE"/>
    <w:multiLevelType w:val="hybridMultilevel"/>
    <w:tmpl w:val="A2B210E2"/>
    <w:lvl w:ilvl="0" w:tplc="0807000F">
      <w:start w:val="1"/>
      <w:numFmt w:val="decimal"/>
      <w:lvlText w:val="%1."/>
      <w:lvlJc w:val="left"/>
      <w:pPr>
        <w:ind w:left="612" w:hanging="360"/>
      </w:pPr>
    </w:lvl>
    <w:lvl w:ilvl="1" w:tplc="08070019" w:tentative="1">
      <w:start w:val="1"/>
      <w:numFmt w:val="lowerLetter"/>
      <w:lvlText w:val="%2."/>
      <w:lvlJc w:val="left"/>
      <w:pPr>
        <w:ind w:left="1332" w:hanging="360"/>
      </w:pPr>
    </w:lvl>
    <w:lvl w:ilvl="2" w:tplc="0807001B" w:tentative="1">
      <w:start w:val="1"/>
      <w:numFmt w:val="lowerRoman"/>
      <w:lvlText w:val="%3."/>
      <w:lvlJc w:val="right"/>
      <w:pPr>
        <w:ind w:left="2052" w:hanging="180"/>
      </w:pPr>
    </w:lvl>
    <w:lvl w:ilvl="3" w:tplc="0807000F" w:tentative="1">
      <w:start w:val="1"/>
      <w:numFmt w:val="decimal"/>
      <w:lvlText w:val="%4."/>
      <w:lvlJc w:val="left"/>
      <w:pPr>
        <w:ind w:left="2772" w:hanging="360"/>
      </w:pPr>
    </w:lvl>
    <w:lvl w:ilvl="4" w:tplc="08070019" w:tentative="1">
      <w:start w:val="1"/>
      <w:numFmt w:val="lowerLetter"/>
      <w:lvlText w:val="%5."/>
      <w:lvlJc w:val="left"/>
      <w:pPr>
        <w:ind w:left="3492" w:hanging="360"/>
      </w:pPr>
    </w:lvl>
    <w:lvl w:ilvl="5" w:tplc="0807001B" w:tentative="1">
      <w:start w:val="1"/>
      <w:numFmt w:val="lowerRoman"/>
      <w:lvlText w:val="%6."/>
      <w:lvlJc w:val="right"/>
      <w:pPr>
        <w:ind w:left="4212" w:hanging="180"/>
      </w:pPr>
    </w:lvl>
    <w:lvl w:ilvl="6" w:tplc="0807000F" w:tentative="1">
      <w:start w:val="1"/>
      <w:numFmt w:val="decimal"/>
      <w:lvlText w:val="%7."/>
      <w:lvlJc w:val="left"/>
      <w:pPr>
        <w:ind w:left="4932" w:hanging="360"/>
      </w:pPr>
    </w:lvl>
    <w:lvl w:ilvl="7" w:tplc="08070019" w:tentative="1">
      <w:start w:val="1"/>
      <w:numFmt w:val="lowerLetter"/>
      <w:lvlText w:val="%8."/>
      <w:lvlJc w:val="left"/>
      <w:pPr>
        <w:ind w:left="5652" w:hanging="360"/>
      </w:pPr>
    </w:lvl>
    <w:lvl w:ilvl="8" w:tplc="0807001B" w:tentative="1">
      <w:start w:val="1"/>
      <w:numFmt w:val="lowerRoman"/>
      <w:lvlText w:val="%9."/>
      <w:lvlJc w:val="right"/>
      <w:pPr>
        <w:ind w:left="6372" w:hanging="180"/>
      </w:pPr>
    </w:lvl>
  </w:abstractNum>
  <w:abstractNum w:abstractNumId="16">
    <w:nsid w:val="4AAF59E6"/>
    <w:multiLevelType w:val="hybridMultilevel"/>
    <w:tmpl w:val="D94A777E"/>
    <w:lvl w:ilvl="0" w:tplc="A986FCDA">
      <w:numFmt w:val="bullet"/>
      <w:lvlText w:val="-"/>
      <w:lvlJc w:val="left"/>
      <w:pPr>
        <w:ind w:left="1065" w:hanging="705"/>
      </w:pPr>
      <w:rPr>
        <w:rFonts w:ascii="Calibri Light" w:eastAsiaTheme="minorEastAsia" w:hAnsi="Calibri 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4CC03234"/>
    <w:multiLevelType w:val="hybridMultilevel"/>
    <w:tmpl w:val="60BEB16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nsid w:val="4E276AB9"/>
    <w:multiLevelType w:val="hybridMultilevel"/>
    <w:tmpl w:val="F5AC4BC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nsid w:val="53F479C7"/>
    <w:multiLevelType w:val="hybridMultilevel"/>
    <w:tmpl w:val="EB3627E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nsid w:val="64B00E8C"/>
    <w:multiLevelType w:val="hybridMultilevel"/>
    <w:tmpl w:val="8CB0AB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69110B32"/>
    <w:multiLevelType w:val="hybridMultilevel"/>
    <w:tmpl w:val="37F2CD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6B7117D0"/>
    <w:multiLevelType w:val="hybridMultilevel"/>
    <w:tmpl w:val="91AE27E4"/>
    <w:lvl w:ilvl="0" w:tplc="08070001">
      <w:start w:val="1"/>
      <w:numFmt w:val="bullet"/>
      <w:lvlText w:val=""/>
      <w:lvlJc w:val="left"/>
      <w:pPr>
        <w:ind w:left="787" w:hanging="360"/>
      </w:pPr>
      <w:rPr>
        <w:rFonts w:ascii="Symbol" w:hAnsi="Symbol" w:hint="default"/>
      </w:rPr>
    </w:lvl>
    <w:lvl w:ilvl="1" w:tplc="08070003" w:tentative="1">
      <w:start w:val="1"/>
      <w:numFmt w:val="bullet"/>
      <w:lvlText w:val="o"/>
      <w:lvlJc w:val="left"/>
      <w:pPr>
        <w:ind w:left="1507" w:hanging="360"/>
      </w:pPr>
      <w:rPr>
        <w:rFonts w:ascii="Courier New" w:hAnsi="Courier New" w:cs="Courier New" w:hint="default"/>
      </w:rPr>
    </w:lvl>
    <w:lvl w:ilvl="2" w:tplc="08070005" w:tentative="1">
      <w:start w:val="1"/>
      <w:numFmt w:val="bullet"/>
      <w:lvlText w:val=""/>
      <w:lvlJc w:val="left"/>
      <w:pPr>
        <w:ind w:left="2227" w:hanging="360"/>
      </w:pPr>
      <w:rPr>
        <w:rFonts w:ascii="Wingdings" w:hAnsi="Wingdings" w:hint="default"/>
      </w:rPr>
    </w:lvl>
    <w:lvl w:ilvl="3" w:tplc="08070001" w:tentative="1">
      <w:start w:val="1"/>
      <w:numFmt w:val="bullet"/>
      <w:lvlText w:val=""/>
      <w:lvlJc w:val="left"/>
      <w:pPr>
        <w:ind w:left="2947" w:hanging="360"/>
      </w:pPr>
      <w:rPr>
        <w:rFonts w:ascii="Symbol" w:hAnsi="Symbol" w:hint="default"/>
      </w:rPr>
    </w:lvl>
    <w:lvl w:ilvl="4" w:tplc="08070003" w:tentative="1">
      <w:start w:val="1"/>
      <w:numFmt w:val="bullet"/>
      <w:lvlText w:val="o"/>
      <w:lvlJc w:val="left"/>
      <w:pPr>
        <w:ind w:left="3667" w:hanging="360"/>
      </w:pPr>
      <w:rPr>
        <w:rFonts w:ascii="Courier New" w:hAnsi="Courier New" w:cs="Courier New" w:hint="default"/>
      </w:rPr>
    </w:lvl>
    <w:lvl w:ilvl="5" w:tplc="08070005" w:tentative="1">
      <w:start w:val="1"/>
      <w:numFmt w:val="bullet"/>
      <w:lvlText w:val=""/>
      <w:lvlJc w:val="left"/>
      <w:pPr>
        <w:ind w:left="4387" w:hanging="360"/>
      </w:pPr>
      <w:rPr>
        <w:rFonts w:ascii="Wingdings" w:hAnsi="Wingdings" w:hint="default"/>
      </w:rPr>
    </w:lvl>
    <w:lvl w:ilvl="6" w:tplc="08070001" w:tentative="1">
      <w:start w:val="1"/>
      <w:numFmt w:val="bullet"/>
      <w:lvlText w:val=""/>
      <w:lvlJc w:val="left"/>
      <w:pPr>
        <w:ind w:left="5107" w:hanging="360"/>
      </w:pPr>
      <w:rPr>
        <w:rFonts w:ascii="Symbol" w:hAnsi="Symbol" w:hint="default"/>
      </w:rPr>
    </w:lvl>
    <w:lvl w:ilvl="7" w:tplc="08070003" w:tentative="1">
      <w:start w:val="1"/>
      <w:numFmt w:val="bullet"/>
      <w:lvlText w:val="o"/>
      <w:lvlJc w:val="left"/>
      <w:pPr>
        <w:ind w:left="5827" w:hanging="360"/>
      </w:pPr>
      <w:rPr>
        <w:rFonts w:ascii="Courier New" w:hAnsi="Courier New" w:cs="Courier New" w:hint="default"/>
      </w:rPr>
    </w:lvl>
    <w:lvl w:ilvl="8" w:tplc="08070005" w:tentative="1">
      <w:start w:val="1"/>
      <w:numFmt w:val="bullet"/>
      <w:lvlText w:val=""/>
      <w:lvlJc w:val="left"/>
      <w:pPr>
        <w:ind w:left="6547" w:hanging="360"/>
      </w:pPr>
      <w:rPr>
        <w:rFonts w:ascii="Wingdings" w:hAnsi="Wingdings" w:hint="default"/>
      </w:rPr>
    </w:lvl>
  </w:abstractNum>
  <w:abstractNum w:abstractNumId="23">
    <w:nsid w:val="75156820"/>
    <w:multiLevelType w:val="hybridMultilevel"/>
    <w:tmpl w:val="DF02F51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nsid w:val="7F396FB7"/>
    <w:multiLevelType w:val="hybridMultilevel"/>
    <w:tmpl w:val="1B90B2C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0"/>
  </w:num>
  <w:num w:numId="4">
    <w:abstractNumId w:val="19"/>
  </w:num>
  <w:num w:numId="5">
    <w:abstractNumId w:val="4"/>
  </w:num>
  <w:num w:numId="6">
    <w:abstractNumId w:val="11"/>
  </w:num>
  <w:num w:numId="7">
    <w:abstractNumId w:val="18"/>
  </w:num>
  <w:num w:numId="8">
    <w:abstractNumId w:val="8"/>
  </w:num>
  <w:num w:numId="9">
    <w:abstractNumId w:val="17"/>
  </w:num>
  <w:num w:numId="10">
    <w:abstractNumId w:val="5"/>
  </w:num>
  <w:num w:numId="11">
    <w:abstractNumId w:val="24"/>
  </w:num>
  <w:num w:numId="12">
    <w:abstractNumId w:val="16"/>
  </w:num>
  <w:num w:numId="13">
    <w:abstractNumId w:val="6"/>
  </w:num>
  <w:num w:numId="14">
    <w:abstractNumId w:val="2"/>
  </w:num>
  <w:num w:numId="15">
    <w:abstractNumId w:val="7"/>
  </w:num>
  <w:num w:numId="16">
    <w:abstractNumId w:val="13"/>
  </w:num>
  <w:num w:numId="17">
    <w:abstractNumId w:val="3"/>
  </w:num>
  <w:num w:numId="18">
    <w:abstractNumId w:val="3"/>
  </w:num>
  <w:num w:numId="19">
    <w:abstractNumId w:val="3"/>
  </w:num>
  <w:num w:numId="20">
    <w:abstractNumId w:val="1"/>
  </w:num>
  <w:num w:numId="21">
    <w:abstractNumId w:val="22"/>
  </w:num>
  <w:num w:numId="22">
    <w:abstractNumId w:val="12"/>
  </w:num>
  <w:num w:numId="23">
    <w:abstractNumId w:val="3"/>
  </w:num>
  <w:num w:numId="24">
    <w:abstractNumId w:val="21"/>
  </w:num>
  <w:num w:numId="25">
    <w:abstractNumId w:val="14"/>
  </w:num>
  <w:num w:numId="26">
    <w:abstractNumId w:val="10"/>
  </w:num>
  <w:num w:numId="27">
    <w:abstractNumId w:val="9"/>
  </w:num>
  <w:num w:numId="28">
    <w:abstractNumId w:val="15"/>
  </w:num>
  <w:num w:numId="29">
    <w:abstractNumId w:val="2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activeWritingStyle w:appName="MSWord" w:lang="de-CH" w:vendorID="64" w:dllVersion="131078" w:nlCheck="1" w:checkStyle="1"/>
  <w:activeWritingStyle w:appName="MSWord" w:lang="fr-CH" w:vendorID="64" w:dllVersion="131078" w:nlCheck="1" w:checkStyle="1"/>
  <w:activeWritingStyle w:appName="MSWord" w:lang="en-US" w:vendorID="64" w:dllVersion="131078" w:nlCheck="1" w:checkStyle="1"/>
  <w:proofState w:spelling="clean" w:grammar="clean"/>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5CB1"/>
    <w:rsid w:val="00002A1F"/>
    <w:rsid w:val="0000448F"/>
    <w:rsid w:val="00004F4A"/>
    <w:rsid w:val="00006086"/>
    <w:rsid w:val="000064C0"/>
    <w:rsid w:val="00011997"/>
    <w:rsid w:val="00014347"/>
    <w:rsid w:val="000158D1"/>
    <w:rsid w:val="00021F2C"/>
    <w:rsid w:val="00024D56"/>
    <w:rsid w:val="00025D2C"/>
    <w:rsid w:val="000266BE"/>
    <w:rsid w:val="000323C6"/>
    <w:rsid w:val="00035129"/>
    <w:rsid w:val="00037B1C"/>
    <w:rsid w:val="00037D24"/>
    <w:rsid w:val="00043193"/>
    <w:rsid w:val="000433DC"/>
    <w:rsid w:val="00045820"/>
    <w:rsid w:val="00046650"/>
    <w:rsid w:val="000470F7"/>
    <w:rsid w:val="00047DC8"/>
    <w:rsid w:val="0005034B"/>
    <w:rsid w:val="00050832"/>
    <w:rsid w:val="00050AF7"/>
    <w:rsid w:val="00052F96"/>
    <w:rsid w:val="00053E90"/>
    <w:rsid w:val="000549F8"/>
    <w:rsid w:val="00062325"/>
    <w:rsid w:val="00062CE7"/>
    <w:rsid w:val="00067F6D"/>
    <w:rsid w:val="00071DE6"/>
    <w:rsid w:val="00072568"/>
    <w:rsid w:val="00074239"/>
    <w:rsid w:val="000749DF"/>
    <w:rsid w:val="00075FF7"/>
    <w:rsid w:val="000849A7"/>
    <w:rsid w:val="00084B38"/>
    <w:rsid w:val="0008611C"/>
    <w:rsid w:val="00092DC9"/>
    <w:rsid w:val="00093A51"/>
    <w:rsid w:val="00094B0C"/>
    <w:rsid w:val="00096A7B"/>
    <w:rsid w:val="00096EB6"/>
    <w:rsid w:val="00097135"/>
    <w:rsid w:val="00097EF3"/>
    <w:rsid w:val="000A624D"/>
    <w:rsid w:val="000A69F9"/>
    <w:rsid w:val="000A6BE9"/>
    <w:rsid w:val="000B060F"/>
    <w:rsid w:val="000B0994"/>
    <w:rsid w:val="000B0FFC"/>
    <w:rsid w:val="000B15A0"/>
    <w:rsid w:val="000B25F4"/>
    <w:rsid w:val="000C180A"/>
    <w:rsid w:val="000C4B30"/>
    <w:rsid w:val="000C646D"/>
    <w:rsid w:val="000C72B7"/>
    <w:rsid w:val="000C7D11"/>
    <w:rsid w:val="000C7E47"/>
    <w:rsid w:val="000D2314"/>
    <w:rsid w:val="000D352A"/>
    <w:rsid w:val="000E3E96"/>
    <w:rsid w:val="000F0E2D"/>
    <w:rsid w:val="000F22DA"/>
    <w:rsid w:val="000F5948"/>
    <w:rsid w:val="000F5D44"/>
    <w:rsid w:val="001005DD"/>
    <w:rsid w:val="00100E3F"/>
    <w:rsid w:val="001020CE"/>
    <w:rsid w:val="00103CB0"/>
    <w:rsid w:val="00107A60"/>
    <w:rsid w:val="001103B9"/>
    <w:rsid w:val="0011116E"/>
    <w:rsid w:val="0011618F"/>
    <w:rsid w:val="00117057"/>
    <w:rsid w:val="00126A67"/>
    <w:rsid w:val="0013481F"/>
    <w:rsid w:val="00137D0A"/>
    <w:rsid w:val="001409CA"/>
    <w:rsid w:val="001458BC"/>
    <w:rsid w:val="001466AE"/>
    <w:rsid w:val="00147D7D"/>
    <w:rsid w:val="00150060"/>
    <w:rsid w:val="00151462"/>
    <w:rsid w:val="00154C3C"/>
    <w:rsid w:val="00155828"/>
    <w:rsid w:val="00156636"/>
    <w:rsid w:val="0016227A"/>
    <w:rsid w:val="00162DC3"/>
    <w:rsid w:val="00173990"/>
    <w:rsid w:val="001739ED"/>
    <w:rsid w:val="00176251"/>
    <w:rsid w:val="001772B3"/>
    <w:rsid w:val="00180610"/>
    <w:rsid w:val="00181490"/>
    <w:rsid w:val="001814A3"/>
    <w:rsid w:val="001820FA"/>
    <w:rsid w:val="00182D4D"/>
    <w:rsid w:val="00184845"/>
    <w:rsid w:val="00185392"/>
    <w:rsid w:val="001873B6"/>
    <w:rsid w:val="0019101F"/>
    <w:rsid w:val="001948C7"/>
    <w:rsid w:val="00194A14"/>
    <w:rsid w:val="0019779F"/>
    <w:rsid w:val="001A341D"/>
    <w:rsid w:val="001A4810"/>
    <w:rsid w:val="001A53B8"/>
    <w:rsid w:val="001B467D"/>
    <w:rsid w:val="001C7749"/>
    <w:rsid w:val="001C78B4"/>
    <w:rsid w:val="001D034C"/>
    <w:rsid w:val="001D36E6"/>
    <w:rsid w:val="001D390C"/>
    <w:rsid w:val="001D4112"/>
    <w:rsid w:val="001E04DB"/>
    <w:rsid w:val="001E3717"/>
    <w:rsid w:val="001E6E87"/>
    <w:rsid w:val="001E719C"/>
    <w:rsid w:val="001E744C"/>
    <w:rsid w:val="001F23C6"/>
    <w:rsid w:val="001F2896"/>
    <w:rsid w:val="001F5B92"/>
    <w:rsid w:val="001F6061"/>
    <w:rsid w:val="001F7B09"/>
    <w:rsid w:val="001F7F88"/>
    <w:rsid w:val="00202D3D"/>
    <w:rsid w:val="00206CA0"/>
    <w:rsid w:val="002117D1"/>
    <w:rsid w:val="0022620C"/>
    <w:rsid w:val="00230A57"/>
    <w:rsid w:val="00235B46"/>
    <w:rsid w:val="00235D6E"/>
    <w:rsid w:val="00240303"/>
    <w:rsid w:val="002419E1"/>
    <w:rsid w:val="002433A5"/>
    <w:rsid w:val="00243D02"/>
    <w:rsid w:val="00252DFB"/>
    <w:rsid w:val="002538EE"/>
    <w:rsid w:val="00260B36"/>
    <w:rsid w:val="002613B7"/>
    <w:rsid w:val="0026142A"/>
    <w:rsid w:val="002615FD"/>
    <w:rsid w:val="0026376C"/>
    <w:rsid w:val="002639EF"/>
    <w:rsid w:val="00263F5D"/>
    <w:rsid w:val="00264EC4"/>
    <w:rsid w:val="00267DD7"/>
    <w:rsid w:val="002725B2"/>
    <w:rsid w:val="002809A6"/>
    <w:rsid w:val="00280A89"/>
    <w:rsid w:val="002813FE"/>
    <w:rsid w:val="002828DD"/>
    <w:rsid w:val="00292230"/>
    <w:rsid w:val="00293BF9"/>
    <w:rsid w:val="00293EC0"/>
    <w:rsid w:val="002A18CB"/>
    <w:rsid w:val="002A2DA8"/>
    <w:rsid w:val="002A46AD"/>
    <w:rsid w:val="002A54D8"/>
    <w:rsid w:val="002B4930"/>
    <w:rsid w:val="002B5A93"/>
    <w:rsid w:val="002B7FB9"/>
    <w:rsid w:val="002C0712"/>
    <w:rsid w:val="002C4ABB"/>
    <w:rsid w:val="002C528E"/>
    <w:rsid w:val="002D06DE"/>
    <w:rsid w:val="002D293E"/>
    <w:rsid w:val="002D39F9"/>
    <w:rsid w:val="002D6F0C"/>
    <w:rsid w:val="002E7AD1"/>
    <w:rsid w:val="002F05E2"/>
    <w:rsid w:val="002F3EBC"/>
    <w:rsid w:val="0030273E"/>
    <w:rsid w:val="003041F2"/>
    <w:rsid w:val="00304402"/>
    <w:rsid w:val="0030610B"/>
    <w:rsid w:val="00306845"/>
    <w:rsid w:val="00314BDE"/>
    <w:rsid w:val="00321149"/>
    <w:rsid w:val="00321688"/>
    <w:rsid w:val="0032297A"/>
    <w:rsid w:val="00324E11"/>
    <w:rsid w:val="00327740"/>
    <w:rsid w:val="00330AC8"/>
    <w:rsid w:val="0033208C"/>
    <w:rsid w:val="00334328"/>
    <w:rsid w:val="00337E10"/>
    <w:rsid w:val="003407E5"/>
    <w:rsid w:val="00342D1B"/>
    <w:rsid w:val="00347880"/>
    <w:rsid w:val="00352538"/>
    <w:rsid w:val="003525AC"/>
    <w:rsid w:val="003531D8"/>
    <w:rsid w:val="00356356"/>
    <w:rsid w:val="003601AD"/>
    <w:rsid w:val="00361587"/>
    <w:rsid w:val="00362444"/>
    <w:rsid w:val="0036605D"/>
    <w:rsid w:val="00367DE5"/>
    <w:rsid w:val="00370BC5"/>
    <w:rsid w:val="00371502"/>
    <w:rsid w:val="00375761"/>
    <w:rsid w:val="00376950"/>
    <w:rsid w:val="00377F28"/>
    <w:rsid w:val="0038063A"/>
    <w:rsid w:val="00380893"/>
    <w:rsid w:val="003816BE"/>
    <w:rsid w:val="00390DF1"/>
    <w:rsid w:val="00391129"/>
    <w:rsid w:val="003917B0"/>
    <w:rsid w:val="00391E58"/>
    <w:rsid w:val="00392EFA"/>
    <w:rsid w:val="00393420"/>
    <w:rsid w:val="00395052"/>
    <w:rsid w:val="003955E5"/>
    <w:rsid w:val="00395F97"/>
    <w:rsid w:val="003A4DD2"/>
    <w:rsid w:val="003A5A07"/>
    <w:rsid w:val="003B0323"/>
    <w:rsid w:val="003B12F7"/>
    <w:rsid w:val="003B5475"/>
    <w:rsid w:val="003B57C5"/>
    <w:rsid w:val="003B5B96"/>
    <w:rsid w:val="003B6CBD"/>
    <w:rsid w:val="003C0B7A"/>
    <w:rsid w:val="003C3146"/>
    <w:rsid w:val="003C7A44"/>
    <w:rsid w:val="003D306D"/>
    <w:rsid w:val="003D61DB"/>
    <w:rsid w:val="003E24B0"/>
    <w:rsid w:val="003E3A6B"/>
    <w:rsid w:val="003E5991"/>
    <w:rsid w:val="003E63CE"/>
    <w:rsid w:val="003E7F84"/>
    <w:rsid w:val="003F069F"/>
    <w:rsid w:val="003F0AE6"/>
    <w:rsid w:val="003F261F"/>
    <w:rsid w:val="003F5FFE"/>
    <w:rsid w:val="00401FC5"/>
    <w:rsid w:val="00402642"/>
    <w:rsid w:val="004044B3"/>
    <w:rsid w:val="00407D9F"/>
    <w:rsid w:val="004108E4"/>
    <w:rsid w:val="00413DE0"/>
    <w:rsid w:val="00417CDC"/>
    <w:rsid w:val="0042033A"/>
    <w:rsid w:val="00420A42"/>
    <w:rsid w:val="004219EC"/>
    <w:rsid w:val="00423008"/>
    <w:rsid w:val="00423D5F"/>
    <w:rsid w:val="00424822"/>
    <w:rsid w:val="00424FBB"/>
    <w:rsid w:val="0042595D"/>
    <w:rsid w:val="004322AA"/>
    <w:rsid w:val="004357AF"/>
    <w:rsid w:val="004404CF"/>
    <w:rsid w:val="00440F34"/>
    <w:rsid w:val="00443709"/>
    <w:rsid w:val="0044414D"/>
    <w:rsid w:val="0044771E"/>
    <w:rsid w:val="004502FC"/>
    <w:rsid w:val="0045682E"/>
    <w:rsid w:val="00461848"/>
    <w:rsid w:val="00462656"/>
    <w:rsid w:val="00462ED1"/>
    <w:rsid w:val="00464267"/>
    <w:rsid w:val="00471D63"/>
    <w:rsid w:val="0047216E"/>
    <w:rsid w:val="004766D5"/>
    <w:rsid w:val="00476DFD"/>
    <w:rsid w:val="004812BF"/>
    <w:rsid w:val="00481BD7"/>
    <w:rsid w:val="00487066"/>
    <w:rsid w:val="00490D9D"/>
    <w:rsid w:val="004916D7"/>
    <w:rsid w:val="004933BA"/>
    <w:rsid w:val="004962C7"/>
    <w:rsid w:val="00496910"/>
    <w:rsid w:val="004A15C7"/>
    <w:rsid w:val="004A1D97"/>
    <w:rsid w:val="004A24FD"/>
    <w:rsid w:val="004A575B"/>
    <w:rsid w:val="004A75BE"/>
    <w:rsid w:val="004B379B"/>
    <w:rsid w:val="004B37E6"/>
    <w:rsid w:val="004B5675"/>
    <w:rsid w:val="004B70E7"/>
    <w:rsid w:val="004B79CD"/>
    <w:rsid w:val="004C105C"/>
    <w:rsid w:val="004C6D56"/>
    <w:rsid w:val="004C7733"/>
    <w:rsid w:val="004D1766"/>
    <w:rsid w:val="004D4688"/>
    <w:rsid w:val="004D471B"/>
    <w:rsid w:val="004D496E"/>
    <w:rsid w:val="004E0D5C"/>
    <w:rsid w:val="004E186E"/>
    <w:rsid w:val="004E7470"/>
    <w:rsid w:val="004F0107"/>
    <w:rsid w:val="004F4FF5"/>
    <w:rsid w:val="004F6B88"/>
    <w:rsid w:val="004F754C"/>
    <w:rsid w:val="005019FF"/>
    <w:rsid w:val="00504DE2"/>
    <w:rsid w:val="005072B6"/>
    <w:rsid w:val="00512670"/>
    <w:rsid w:val="00512688"/>
    <w:rsid w:val="00513B86"/>
    <w:rsid w:val="0051442E"/>
    <w:rsid w:val="00515FE1"/>
    <w:rsid w:val="00522349"/>
    <w:rsid w:val="005230F3"/>
    <w:rsid w:val="005239BF"/>
    <w:rsid w:val="00523EA4"/>
    <w:rsid w:val="005268A0"/>
    <w:rsid w:val="00527B8A"/>
    <w:rsid w:val="00537ACD"/>
    <w:rsid w:val="00540837"/>
    <w:rsid w:val="00540DC4"/>
    <w:rsid w:val="0054418F"/>
    <w:rsid w:val="00546359"/>
    <w:rsid w:val="0054734D"/>
    <w:rsid w:val="005476BF"/>
    <w:rsid w:val="005504B7"/>
    <w:rsid w:val="00554C0D"/>
    <w:rsid w:val="00554EB3"/>
    <w:rsid w:val="00556616"/>
    <w:rsid w:val="00557FF4"/>
    <w:rsid w:val="00563704"/>
    <w:rsid w:val="005657AD"/>
    <w:rsid w:val="00572570"/>
    <w:rsid w:val="005737A5"/>
    <w:rsid w:val="00574327"/>
    <w:rsid w:val="00574CDA"/>
    <w:rsid w:val="00581699"/>
    <w:rsid w:val="005832BE"/>
    <w:rsid w:val="00586145"/>
    <w:rsid w:val="00591BB0"/>
    <w:rsid w:val="005935CB"/>
    <w:rsid w:val="00595042"/>
    <w:rsid w:val="00595BE2"/>
    <w:rsid w:val="00596083"/>
    <w:rsid w:val="00597F7C"/>
    <w:rsid w:val="005A022E"/>
    <w:rsid w:val="005A0AF4"/>
    <w:rsid w:val="005A23E4"/>
    <w:rsid w:val="005A2F6C"/>
    <w:rsid w:val="005B2650"/>
    <w:rsid w:val="005B44A5"/>
    <w:rsid w:val="005B45F9"/>
    <w:rsid w:val="005B51AE"/>
    <w:rsid w:val="005B75E5"/>
    <w:rsid w:val="005C00C1"/>
    <w:rsid w:val="005C654D"/>
    <w:rsid w:val="005D0276"/>
    <w:rsid w:val="005D276E"/>
    <w:rsid w:val="005D5D4C"/>
    <w:rsid w:val="005D75CB"/>
    <w:rsid w:val="005E1D98"/>
    <w:rsid w:val="005E2B02"/>
    <w:rsid w:val="005E2BBE"/>
    <w:rsid w:val="005E3E20"/>
    <w:rsid w:val="005E435F"/>
    <w:rsid w:val="005E60ED"/>
    <w:rsid w:val="005E7F83"/>
    <w:rsid w:val="005F674C"/>
    <w:rsid w:val="0060074C"/>
    <w:rsid w:val="00601108"/>
    <w:rsid w:val="00601209"/>
    <w:rsid w:val="00601456"/>
    <w:rsid w:val="00601933"/>
    <w:rsid w:val="006063B8"/>
    <w:rsid w:val="006077AE"/>
    <w:rsid w:val="006101CF"/>
    <w:rsid w:val="00611393"/>
    <w:rsid w:val="00611548"/>
    <w:rsid w:val="00614729"/>
    <w:rsid w:val="006156B5"/>
    <w:rsid w:val="006168B3"/>
    <w:rsid w:val="00625041"/>
    <w:rsid w:val="0062673E"/>
    <w:rsid w:val="00626D8F"/>
    <w:rsid w:val="00627B9F"/>
    <w:rsid w:val="00631C87"/>
    <w:rsid w:val="00632D01"/>
    <w:rsid w:val="00633135"/>
    <w:rsid w:val="0063322E"/>
    <w:rsid w:val="00633234"/>
    <w:rsid w:val="00633DB4"/>
    <w:rsid w:val="00635CFD"/>
    <w:rsid w:val="006375F3"/>
    <w:rsid w:val="00637AA5"/>
    <w:rsid w:val="00641799"/>
    <w:rsid w:val="00641EFF"/>
    <w:rsid w:val="00644CA2"/>
    <w:rsid w:val="00647373"/>
    <w:rsid w:val="00647561"/>
    <w:rsid w:val="00653955"/>
    <w:rsid w:val="00660B80"/>
    <w:rsid w:val="00665397"/>
    <w:rsid w:val="006658E0"/>
    <w:rsid w:val="00667813"/>
    <w:rsid w:val="006709B8"/>
    <w:rsid w:val="00673635"/>
    <w:rsid w:val="00674A56"/>
    <w:rsid w:val="0067614F"/>
    <w:rsid w:val="006763E9"/>
    <w:rsid w:val="006770B4"/>
    <w:rsid w:val="00681AF3"/>
    <w:rsid w:val="0068652E"/>
    <w:rsid w:val="00686A0C"/>
    <w:rsid w:val="00686B3D"/>
    <w:rsid w:val="00686DCC"/>
    <w:rsid w:val="00687BDA"/>
    <w:rsid w:val="006911B3"/>
    <w:rsid w:val="00693522"/>
    <w:rsid w:val="006A0B5B"/>
    <w:rsid w:val="006A4C4C"/>
    <w:rsid w:val="006A5AEA"/>
    <w:rsid w:val="006A6F6C"/>
    <w:rsid w:val="006A780F"/>
    <w:rsid w:val="006A7937"/>
    <w:rsid w:val="006B1002"/>
    <w:rsid w:val="006B5FC1"/>
    <w:rsid w:val="006B74D6"/>
    <w:rsid w:val="006B7DE8"/>
    <w:rsid w:val="006C37F0"/>
    <w:rsid w:val="006C4209"/>
    <w:rsid w:val="006C7516"/>
    <w:rsid w:val="006C75F3"/>
    <w:rsid w:val="006C7644"/>
    <w:rsid w:val="006D24C5"/>
    <w:rsid w:val="006D3639"/>
    <w:rsid w:val="006D4853"/>
    <w:rsid w:val="006D59F9"/>
    <w:rsid w:val="006E30D0"/>
    <w:rsid w:val="006E6498"/>
    <w:rsid w:val="006E6860"/>
    <w:rsid w:val="006E6A18"/>
    <w:rsid w:val="006E7FF2"/>
    <w:rsid w:val="006F2381"/>
    <w:rsid w:val="006F239B"/>
    <w:rsid w:val="006F2F21"/>
    <w:rsid w:val="006F4273"/>
    <w:rsid w:val="006F7B88"/>
    <w:rsid w:val="00703959"/>
    <w:rsid w:val="00704339"/>
    <w:rsid w:val="007053A1"/>
    <w:rsid w:val="00711C5A"/>
    <w:rsid w:val="007144FA"/>
    <w:rsid w:val="0072135D"/>
    <w:rsid w:val="00723A30"/>
    <w:rsid w:val="00725359"/>
    <w:rsid w:val="0072575B"/>
    <w:rsid w:val="00730FE7"/>
    <w:rsid w:val="00732CE8"/>
    <w:rsid w:val="00733A26"/>
    <w:rsid w:val="00735996"/>
    <w:rsid w:val="0074192F"/>
    <w:rsid w:val="00741C44"/>
    <w:rsid w:val="00743008"/>
    <w:rsid w:val="0074519B"/>
    <w:rsid w:val="00746580"/>
    <w:rsid w:val="00752153"/>
    <w:rsid w:val="00752379"/>
    <w:rsid w:val="007528F8"/>
    <w:rsid w:val="00752C25"/>
    <w:rsid w:val="00752F33"/>
    <w:rsid w:val="00762783"/>
    <w:rsid w:val="0076495D"/>
    <w:rsid w:val="0076496B"/>
    <w:rsid w:val="007664BC"/>
    <w:rsid w:val="00767387"/>
    <w:rsid w:val="0077206E"/>
    <w:rsid w:val="00772B52"/>
    <w:rsid w:val="0077369D"/>
    <w:rsid w:val="007740E8"/>
    <w:rsid w:val="007768D1"/>
    <w:rsid w:val="00780173"/>
    <w:rsid w:val="0078040C"/>
    <w:rsid w:val="00783005"/>
    <w:rsid w:val="0078468F"/>
    <w:rsid w:val="00784E5E"/>
    <w:rsid w:val="00790086"/>
    <w:rsid w:val="00791102"/>
    <w:rsid w:val="00794399"/>
    <w:rsid w:val="007965A2"/>
    <w:rsid w:val="00796FDF"/>
    <w:rsid w:val="007A6F3A"/>
    <w:rsid w:val="007A7A92"/>
    <w:rsid w:val="007B0331"/>
    <w:rsid w:val="007B040F"/>
    <w:rsid w:val="007B5478"/>
    <w:rsid w:val="007C0D96"/>
    <w:rsid w:val="007C0F6D"/>
    <w:rsid w:val="007C1A4D"/>
    <w:rsid w:val="007C2B0F"/>
    <w:rsid w:val="007C34E9"/>
    <w:rsid w:val="007C5BC0"/>
    <w:rsid w:val="007D0700"/>
    <w:rsid w:val="007D4501"/>
    <w:rsid w:val="007D5189"/>
    <w:rsid w:val="007E093D"/>
    <w:rsid w:val="007E2EF4"/>
    <w:rsid w:val="007E7F54"/>
    <w:rsid w:val="007F14CE"/>
    <w:rsid w:val="007F3B2B"/>
    <w:rsid w:val="007F4EFA"/>
    <w:rsid w:val="007F6D4B"/>
    <w:rsid w:val="00802C85"/>
    <w:rsid w:val="008031A8"/>
    <w:rsid w:val="00804969"/>
    <w:rsid w:val="00810DE9"/>
    <w:rsid w:val="008123EA"/>
    <w:rsid w:val="00814420"/>
    <w:rsid w:val="00816365"/>
    <w:rsid w:val="008168AF"/>
    <w:rsid w:val="0081690A"/>
    <w:rsid w:val="0082211D"/>
    <w:rsid w:val="00823D2A"/>
    <w:rsid w:val="00824BDC"/>
    <w:rsid w:val="008303C6"/>
    <w:rsid w:val="0083138A"/>
    <w:rsid w:val="008356F5"/>
    <w:rsid w:val="00835C47"/>
    <w:rsid w:val="008403D7"/>
    <w:rsid w:val="008407D1"/>
    <w:rsid w:val="0084453A"/>
    <w:rsid w:val="008464FA"/>
    <w:rsid w:val="00850052"/>
    <w:rsid w:val="008510AB"/>
    <w:rsid w:val="00855905"/>
    <w:rsid w:val="008573BB"/>
    <w:rsid w:val="00857558"/>
    <w:rsid w:val="00860D57"/>
    <w:rsid w:val="00863A8A"/>
    <w:rsid w:val="008640AB"/>
    <w:rsid w:val="00866BA8"/>
    <w:rsid w:val="008674E6"/>
    <w:rsid w:val="00867DD1"/>
    <w:rsid w:val="008714B3"/>
    <w:rsid w:val="00881A85"/>
    <w:rsid w:val="00882830"/>
    <w:rsid w:val="008847DF"/>
    <w:rsid w:val="00885596"/>
    <w:rsid w:val="00885ADF"/>
    <w:rsid w:val="00885BDE"/>
    <w:rsid w:val="00893598"/>
    <w:rsid w:val="00896C6C"/>
    <w:rsid w:val="008A47F8"/>
    <w:rsid w:val="008B08E7"/>
    <w:rsid w:val="008B7D9B"/>
    <w:rsid w:val="008C0511"/>
    <w:rsid w:val="008C0BE5"/>
    <w:rsid w:val="008C1AC7"/>
    <w:rsid w:val="008C58E7"/>
    <w:rsid w:val="008D10A0"/>
    <w:rsid w:val="008D1F4A"/>
    <w:rsid w:val="008D293E"/>
    <w:rsid w:val="008D2ADF"/>
    <w:rsid w:val="008D494A"/>
    <w:rsid w:val="008D4ED1"/>
    <w:rsid w:val="008D5450"/>
    <w:rsid w:val="008E20FA"/>
    <w:rsid w:val="008F019F"/>
    <w:rsid w:val="008F16FA"/>
    <w:rsid w:val="008F1B15"/>
    <w:rsid w:val="008F7F39"/>
    <w:rsid w:val="009045B9"/>
    <w:rsid w:val="0091020F"/>
    <w:rsid w:val="009118E9"/>
    <w:rsid w:val="0091417D"/>
    <w:rsid w:val="009240D6"/>
    <w:rsid w:val="00924E97"/>
    <w:rsid w:val="00926D81"/>
    <w:rsid w:val="009301D8"/>
    <w:rsid w:val="0093160D"/>
    <w:rsid w:val="00932BE5"/>
    <w:rsid w:val="00933CA1"/>
    <w:rsid w:val="00933F4A"/>
    <w:rsid w:val="00935D6C"/>
    <w:rsid w:val="00936B78"/>
    <w:rsid w:val="009441E4"/>
    <w:rsid w:val="00946667"/>
    <w:rsid w:val="00946843"/>
    <w:rsid w:val="00956B96"/>
    <w:rsid w:val="009613CD"/>
    <w:rsid w:val="0096497C"/>
    <w:rsid w:val="00965E6C"/>
    <w:rsid w:val="0096673F"/>
    <w:rsid w:val="00966D93"/>
    <w:rsid w:val="009723C9"/>
    <w:rsid w:val="009751EC"/>
    <w:rsid w:val="00976204"/>
    <w:rsid w:val="00977AFF"/>
    <w:rsid w:val="009844A3"/>
    <w:rsid w:val="009860D5"/>
    <w:rsid w:val="009862F9"/>
    <w:rsid w:val="00997A58"/>
    <w:rsid w:val="009A33BE"/>
    <w:rsid w:val="009A4097"/>
    <w:rsid w:val="009B2584"/>
    <w:rsid w:val="009B2C58"/>
    <w:rsid w:val="009B3689"/>
    <w:rsid w:val="009B4DFE"/>
    <w:rsid w:val="009B5E51"/>
    <w:rsid w:val="009C0274"/>
    <w:rsid w:val="009C15C8"/>
    <w:rsid w:val="009C25F5"/>
    <w:rsid w:val="009C3F84"/>
    <w:rsid w:val="009C4824"/>
    <w:rsid w:val="009C6201"/>
    <w:rsid w:val="009C69A9"/>
    <w:rsid w:val="009C737D"/>
    <w:rsid w:val="009D4986"/>
    <w:rsid w:val="009D7F8A"/>
    <w:rsid w:val="009E1911"/>
    <w:rsid w:val="009E23C6"/>
    <w:rsid w:val="009E249A"/>
    <w:rsid w:val="009F0F00"/>
    <w:rsid w:val="009F2107"/>
    <w:rsid w:val="00A0247A"/>
    <w:rsid w:val="00A026BC"/>
    <w:rsid w:val="00A039AE"/>
    <w:rsid w:val="00A04E41"/>
    <w:rsid w:val="00A06637"/>
    <w:rsid w:val="00A07148"/>
    <w:rsid w:val="00A105CA"/>
    <w:rsid w:val="00A1445A"/>
    <w:rsid w:val="00A166DC"/>
    <w:rsid w:val="00A2091E"/>
    <w:rsid w:val="00A3091E"/>
    <w:rsid w:val="00A325D0"/>
    <w:rsid w:val="00A32E8D"/>
    <w:rsid w:val="00A33800"/>
    <w:rsid w:val="00A3393E"/>
    <w:rsid w:val="00A353E0"/>
    <w:rsid w:val="00A35C99"/>
    <w:rsid w:val="00A41D95"/>
    <w:rsid w:val="00A42144"/>
    <w:rsid w:val="00A45A8E"/>
    <w:rsid w:val="00A50D96"/>
    <w:rsid w:val="00A5506F"/>
    <w:rsid w:val="00A56FE3"/>
    <w:rsid w:val="00A57A32"/>
    <w:rsid w:val="00A60B8B"/>
    <w:rsid w:val="00A621D4"/>
    <w:rsid w:val="00A70A96"/>
    <w:rsid w:val="00A72696"/>
    <w:rsid w:val="00A73226"/>
    <w:rsid w:val="00A749C5"/>
    <w:rsid w:val="00A81F41"/>
    <w:rsid w:val="00A8237B"/>
    <w:rsid w:val="00A83053"/>
    <w:rsid w:val="00A83A80"/>
    <w:rsid w:val="00A84D4C"/>
    <w:rsid w:val="00A85011"/>
    <w:rsid w:val="00A8595E"/>
    <w:rsid w:val="00A86C65"/>
    <w:rsid w:val="00A901A5"/>
    <w:rsid w:val="00A90228"/>
    <w:rsid w:val="00A94530"/>
    <w:rsid w:val="00A95ABF"/>
    <w:rsid w:val="00AA0F5D"/>
    <w:rsid w:val="00AA1BCC"/>
    <w:rsid w:val="00AB0221"/>
    <w:rsid w:val="00AB33B3"/>
    <w:rsid w:val="00AB5F56"/>
    <w:rsid w:val="00AB6048"/>
    <w:rsid w:val="00AB77B4"/>
    <w:rsid w:val="00AC54E7"/>
    <w:rsid w:val="00AC73FC"/>
    <w:rsid w:val="00AD1120"/>
    <w:rsid w:val="00AD2DEB"/>
    <w:rsid w:val="00AE1755"/>
    <w:rsid w:val="00AE2A99"/>
    <w:rsid w:val="00AE3EDF"/>
    <w:rsid w:val="00AE41C6"/>
    <w:rsid w:val="00AE6517"/>
    <w:rsid w:val="00AE65C5"/>
    <w:rsid w:val="00AE730E"/>
    <w:rsid w:val="00AF4349"/>
    <w:rsid w:val="00AF6849"/>
    <w:rsid w:val="00B01C87"/>
    <w:rsid w:val="00B0221F"/>
    <w:rsid w:val="00B047BE"/>
    <w:rsid w:val="00B10596"/>
    <w:rsid w:val="00B16D8F"/>
    <w:rsid w:val="00B174A3"/>
    <w:rsid w:val="00B21DEA"/>
    <w:rsid w:val="00B261DF"/>
    <w:rsid w:val="00B33E70"/>
    <w:rsid w:val="00B40333"/>
    <w:rsid w:val="00B41087"/>
    <w:rsid w:val="00B412E0"/>
    <w:rsid w:val="00B4305D"/>
    <w:rsid w:val="00B44075"/>
    <w:rsid w:val="00B46DEE"/>
    <w:rsid w:val="00B548AA"/>
    <w:rsid w:val="00B57C33"/>
    <w:rsid w:val="00B57CA0"/>
    <w:rsid w:val="00B6111F"/>
    <w:rsid w:val="00B61D65"/>
    <w:rsid w:val="00B64CA5"/>
    <w:rsid w:val="00B66D9A"/>
    <w:rsid w:val="00B71FC6"/>
    <w:rsid w:val="00B73783"/>
    <w:rsid w:val="00B77B04"/>
    <w:rsid w:val="00B8159D"/>
    <w:rsid w:val="00B85108"/>
    <w:rsid w:val="00B855F6"/>
    <w:rsid w:val="00B85F17"/>
    <w:rsid w:val="00B90164"/>
    <w:rsid w:val="00B94B29"/>
    <w:rsid w:val="00B9551B"/>
    <w:rsid w:val="00B961C7"/>
    <w:rsid w:val="00B97311"/>
    <w:rsid w:val="00BA09CA"/>
    <w:rsid w:val="00BA26A5"/>
    <w:rsid w:val="00BA3095"/>
    <w:rsid w:val="00BA5F4A"/>
    <w:rsid w:val="00BA7FA6"/>
    <w:rsid w:val="00BB292A"/>
    <w:rsid w:val="00BB6372"/>
    <w:rsid w:val="00BB793B"/>
    <w:rsid w:val="00BC0C55"/>
    <w:rsid w:val="00BC0E8F"/>
    <w:rsid w:val="00BC17C8"/>
    <w:rsid w:val="00BC5148"/>
    <w:rsid w:val="00BC55B6"/>
    <w:rsid w:val="00BC6BA0"/>
    <w:rsid w:val="00BD2C3F"/>
    <w:rsid w:val="00BD4974"/>
    <w:rsid w:val="00BD4B78"/>
    <w:rsid w:val="00BE5ABD"/>
    <w:rsid w:val="00BF2A6B"/>
    <w:rsid w:val="00BF35D1"/>
    <w:rsid w:val="00BF44A3"/>
    <w:rsid w:val="00BF4560"/>
    <w:rsid w:val="00BF4FCB"/>
    <w:rsid w:val="00BF780D"/>
    <w:rsid w:val="00BF78F8"/>
    <w:rsid w:val="00C01637"/>
    <w:rsid w:val="00C01F45"/>
    <w:rsid w:val="00C03092"/>
    <w:rsid w:val="00C05217"/>
    <w:rsid w:val="00C0772F"/>
    <w:rsid w:val="00C10163"/>
    <w:rsid w:val="00C10573"/>
    <w:rsid w:val="00C11A24"/>
    <w:rsid w:val="00C2048A"/>
    <w:rsid w:val="00C245FE"/>
    <w:rsid w:val="00C3100B"/>
    <w:rsid w:val="00C35CA0"/>
    <w:rsid w:val="00C35F93"/>
    <w:rsid w:val="00C376B1"/>
    <w:rsid w:val="00C40088"/>
    <w:rsid w:val="00C40972"/>
    <w:rsid w:val="00C4153D"/>
    <w:rsid w:val="00C418DC"/>
    <w:rsid w:val="00C41A63"/>
    <w:rsid w:val="00C4355F"/>
    <w:rsid w:val="00C46878"/>
    <w:rsid w:val="00C508E7"/>
    <w:rsid w:val="00C612D5"/>
    <w:rsid w:val="00C63165"/>
    <w:rsid w:val="00C67B6C"/>
    <w:rsid w:val="00C721DF"/>
    <w:rsid w:val="00C7244F"/>
    <w:rsid w:val="00C74A44"/>
    <w:rsid w:val="00C754D1"/>
    <w:rsid w:val="00C772E0"/>
    <w:rsid w:val="00C80C32"/>
    <w:rsid w:val="00C816E7"/>
    <w:rsid w:val="00C8417D"/>
    <w:rsid w:val="00C84BB0"/>
    <w:rsid w:val="00C8754D"/>
    <w:rsid w:val="00C918C2"/>
    <w:rsid w:val="00C9235E"/>
    <w:rsid w:val="00C93E9B"/>
    <w:rsid w:val="00C95654"/>
    <w:rsid w:val="00C9631B"/>
    <w:rsid w:val="00C96F0B"/>
    <w:rsid w:val="00C978B2"/>
    <w:rsid w:val="00C97935"/>
    <w:rsid w:val="00C97980"/>
    <w:rsid w:val="00C97C33"/>
    <w:rsid w:val="00CA0FB8"/>
    <w:rsid w:val="00CA1600"/>
    <w:rsid w:val="00CA4110"/>
    <w:rsid w:val="00CA4BEB"/>
    <w:rsid w:val="00CB39F6"/>
    <w:rsid w:val="00CB4A88"/>
    <w:rsid w:val="00CB50BA"/>
    <w:rsid w:val="00CB6473"/>
    <w:rsid w:val="00CC2EE6"/>
    <w:rsid w:val="00CC30F6"/>
    <w:rsid w:val="00CC3ABD"/>
    <w:rsid w:val="00CC404A"/>
    <w:rsid w:val="00CC5242"/>
    <w:rsid w:val="00CC66C5"/>
    <w:rsid w:val="00CD3537"/>
    <w:rsid w:val="00CD529A"/>
    <w:rsid w:val="00CD6D61"/>
    <w:rsid w:val="00CD71FF"/>
    <w:rsid w:val="00CE00B3"/>
    <w:rsid w:val="00CE13BB"/>
    <w:rsid w:val="00CE48BE"/>
    <w:rsid w:val="00CE4B96"/>
    <w:rsid w:val="00CE55A6"/>
    <w:rsid w:val="00CE7EB2"/>
    <w:rsid w:val="00CF011A"/>
    <w:rsid w:val="00CF3444"/>
    <w:rsid w:val="00CF549F"/>
    <w:rsid w:val="00CF5A3A"/>
    <w:rsid w:val="00D019F8"/>
    <w:rsid w:val="00D01C1F"/>
    <w:rsid w:val="00D03EFE"/>
    <w:rsid w:val="00D047CF"/>
    <w:rsid w:val="00D04D07"/>
    <w:rsid w:val="00D04DD7"/>
    <w:rsid w:val="00D07D3F"/>
    <w:rsid w:val="00D105D0"/>
    <w:rsid w:val="00D11B79"/>
    <w:rsid w:val="00D13149"/>
    <w:rsid w:val="00D16155"/>
    <w:rsid w:val="00D17AF7"/>
    <w:rsid w:val="00D21571"/>
    <w:rsid w:val="00D260F3"/>
    <w:rsid w:val="00D27E22"/>
    <w:rsid w:val="00D330BA"/>
    <w:rsid w:val="00D40C42"/>
    <w:rsid w:val="00D41501"/>
    <w:rsid w:val="00D42BA5"/>
    <w:rsid w:val="00D43C83"/>
    <w:rsid w:val="00D4552D"/>
    <w:rsid w:val="00D47127"/>
    <w:rsid w:val="00D4798C"/>
    <w:rsid w:val="00D51058"/>
    <w:rsid w:val="00D51C7F"/>
    <w:rsid w:val="00D534A0"/>
    <w:rsid w:val="00D550B8"/>
    <w:rsid w:val="00D607FE"/>
    <w:rsid w:val="00D60F9D"/>
    <w:rsid w:val="00D61717"/>
    <w:rsid w:val="00D62523"/>
    <w:rsid w:val="00D64D90"/>
    <w:rsid w:val="00D721DF"/>
    <w:rsid w:val="00D72A77"/>
    <w:rsid w:val="00D741F3"/>
    <w:rsid w:val="00D80305"/>
    <w:rsid w:val="00D83835"/>
    <w:rsid w:val="00D858F5"/>
    <w:rsid w:val="00D868F5"/>
    <w:rsid w:val="00D91133"/>
    <w:rsid w:val="00D91DF8"/>
    <w:rsid w:val="00D92A5A"/>
    <w:rsid w:val="00D94AD1"/>
    <w:rsid w:val="00D94E1A"/>
    <w:rsid w:val="00D95C68"/>
    <w:rsid w:val="00DA4C99"/>
    <w:rsid w:val="00DA67D4"/>
    <w:rsid w:val="00DA7611"/>
    <w:rsid w:val="00DB0151"/>
    <w:rsid w:val="00DB60DC"/>
    <w:rsid w:val="00DB6711"/>
    <w:rsid w:val="00DC6DDA"/>
    <w:rsid w:val="00DC77C3"/>
    <w:rsid w:val="00DD0156"/>
    <w:rsid w:val="00DD2313"/>
    <w:rsid w:val="00DD2FC7"/>
    <w:rsid w:val="00DD425B"/>
    <w:rsid w:val="00DD71B1"/>
    <w:rsid w:val="00DE4464"/>
    <w:rsid w:val="00DE62A8"/>
    <w:rsid w:val="00DE62C3"/>
    <w:rsid w:val="00DE70E5"/>
    <w:rsid w:val="00DE7B9F"/>
    <w:rsid w:val="00DF4028"/>
    <w:rsid w:val="00DF51DA"/>
    <w:rsid w:val="00DF6A1A"/>
    <w:rsid w:val="00E00B0F"/>
    <w:rsid w:val="00E05B72"/>
    <w:rsid w:val="00E071C3"/>
    <w:rsid w:val="00E07AF3"/>
    <w:rsid w:val="00E1125F"/>
    <w:rsid w:val="00E11B3F"/>
    <w:rsid w:val="00E11BFD"/>
    <w:rsid w:val="00E12669"/>
    <w:rsid w:val="00E14DE2"/>
    <w:rsid w:val="00E1705C"/>
    <w:rsid w:val="00E2006C"/>
    <w:rsid w:val="00E212F2"/>
    <w:rsid w:val="00E214C0"/>
    <w:rsid w:val="00E22300"/>
    <w:rsid w:val="00E23292"/>
    <w:rsid w:val="00E24752"/>
    <w:rsid w:val="00E24E8F"/>
    <w:rsid w:val="00E306AF"/>
    <w:rsid w:val="00E3250E"/>
    <w:rsid w:val="00E35442"/>
    <w:rsid w:val="00E40057"/>
    <w:rsid w:val="00E40243"/>
    <w:rsid w:val="00E4313E"/>
    <w:rsid w:val="00E50761"/>
    <w:rsid w:val="00E50D59"/>
    <w:rsid w:val="00E62468"/>
    <w:rsid w:val="00E6258A"/>
    <w:rsid w:val="00E62B38"/>
    <w:rsid w:val="00E66047"/>
    <w:rsid w:val="00E70B3F"/>
    <w:rsid w:val="00E73B64"/>
    <w:rsid w:val="00E75323"/>
    <w:rsid w:val="00E75DFA"/>
    <w:rsid w:val="00E760CE"/>
    <w:rsid w:val="00E7629C"/>
    <w:rsid w:val="00E763E7"/>
    <w:rsid w:val="00E814CC"/>
    <w:rsid w:val="00E85E42"/>
    <w:rsid w:val="00E86E10"/>
    <w:rsid w:val="00E86E95"/>
    <w:rsid w:val="00E937FC"/>
    <w:rsid w:val="00E94EF5"/>
    <w:rsid w:val="00E96D70"/>
    <w:rsid w:val="00E971CC"/>
    <w:rsid w:val="00EA0B02"/>
    <w:rsid w:val="00EA243B"/>
    <w:rsid w:val="00EA2B03"/>
    <w:rsid w:val="00EA3F62"/>
    <w:rsid w:val="00EA5999"/>
    <w:rsid w:val="00EB20D2"/>
    <w:rsid w:val="00EB2546"/>
    <w:rsid w:val="00EC2537"/>
    <w:rsid w:val="00EC25A8"/>
    <w:rsid w:val="00EC5CB1"/>
    <w:rsid w:val="00ED0E28"/>
    <w:rsid w:val="00ED58D8"/>
    <w:rsid w:val="00ED5EF0"/>
    <w:rsid w:val="00EE1696"/>
    <w:rsid w:val="00EE345D"/>
    <w:rsid w:val="00EE5307"/>
    <w:rsid w:val="00EE5457"/>
    <w:rsid w:val="00EE7C27"/>
    <w:rsid w:val="00EF11B6"/>
    <w:rsid w:val="00EF1DF5"/>
    <w:rsid w:val="00EF53BD"/>
    <w:rsid w:val="00EF5489"/>
    <w:rsid w:val="00EF54BB"/>
    <w:rsid w:val="00EF6BE4"/>
    <w:rsid w:val="00F063A2"/>
    <w:rsid w:val="00F07546"/>
    <w:rsid w:val="00F10776"/>
    <w:rsid w:val="00F10BEC"/>
    <w:rsid w:val="00F13574"/>
    <w:rsid w:val="00F15791"/>
    <w:rsid w:val="00F23739"/>
    <w:rsid w:val="00F23DDB"/>
    <w:rsid w:val="00F23F4A"/>
    <w:rsid w:val="00F25095"/>
    <w:rsid w:val="00F260F0"/>
    <w:rsid w:val="00F33328"/>
    <w:rsid w:val="00F34498"/>
    <w:rsid w:val="00F361E5"/>
    <w:rsid w:val="00F36B75"/>
    <w:rsid w:val="00F407DF"/>
    <w:rsid w:val="00F415B1"/>
    <w:rsid w:val="00F427FE"/>
    <w:rsid w:val="00F42D21"/>
    <w:rsid w:val="00F4577F"/>
    <w:rsid w:val="00F47A89"/>
    <w:rsid w:val="00F506A0"/>
    <w:rsid w:val="00F50B10"/>
    <w:rsid w:val="00F520D5"/>
    <w:rsid w:val="00F524CB"/>
    <w:rsid w:val="00F5395C"/>
    <w:rsid w:val="00F554EC"/>
    <w:rsid w:val="00F57FDF"/>
    <w:rsid w:val="00F66F16"/>
    <w:rsid w:val="00F76AC2"/>
    <w:rsid w:val="00F86D60"/>
    <w:rsid w:val="00F87F82"/>
    <w:rsid w:val="00F90EA3"/>
    <w:rsid w:val="00F90F8E"/>
    <w:rsid w:val="00F91102"/>
    <w:rsid w:val="00F944E1"/>
    <w:rsid w:val="00F978D4"/>
    <w:rsid w:val="00F97FCE"/>
    <w:rsid w:val="00FA3DBE"/>
    <w:rsid w:val="00FA72B1"/>
    <w:rsid w:val="00FB4555"/>
    <w:rsid w:val="00FB48EA"/>
    <w:rsid w:val="00FB543B"/>
    <w:rsid w:val="00FC112F"/>
    <w:rsid w:val="00FC4286"/>
    <w:rsid w:val="00FC7CA6"/>
    <w:rsid w:val="00FD00AD"/>
    <w:rsid w:val="00FD20BA"/>
    <w:rsid w:val="00FD2840"/>
    <w:rsid w:val="00FD2A64"/>
    <w:rsid w:val="00FE611B"/>
    <w:rsid w:val="00FE6D4F"/>
    <w:rsid w:val="00FF2998"/>
    <w:rsid w:val="00FF688C"/>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885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772F"/>
    <w:pPr>
      <w:suppressAutoHyphens/>
      <w:autoSpaceDN w:val="0"/>
      <w:spacing w:after="120" w:line="280" w:lineRule="atLeast"/>
      <w:ind w:firstLine="0"/>
      <w:jc w:val="both"/>
      <w:textAlignment w:val="baseline"/>
    </w:pPr>
    <w:rPr>
      <w:rFonts w:ascii="Lucida Bright" w:eastAsia="Times New Roman" w:hAnsi="Lucida Bright" w:cs="Arial"/>
      <w:kern w:val="3"/>
      <w:sz w:val="24"/>
      <w:szCs w:val="24"/>
      <w:lang w:eastAsia="de-DE"/>
    </w:rPr>
  </w:style>
  <w:style w:type="paragraph" w:styleId="Heading1">
    <w:name w:val="heading 1"/>
    <w:basedOn w:val="Normal"/>
    <w:next w:val="Normal"/>
    <w:link w:val="Heading1Char"/>
    <w:uiPriority w:val="9"/>
    <w:qFormat/>
    <w:rsid w:val="004219EC"/>
    <w:pPr>
      <w:numPr>
        <w:numId w:val="2"/>
      </w:numPr>
      <w:spacing w:before="600" w:after="80"/>
      <w:ind w:left="567" w:hanging="567"/>
      <w:outlineLvl w:val="0"/>
    </w:pPr>
    <w:rPr>
      <w:rFonts w:eastAsiaTheme="majorEastAsia" w:cstheme="majorBidi"/>
      <w:b/>
      <w:bCs/>
      <w:sz w:val="28"/>
    </w:rPr>
  </w:style>
  <w:style w:type="paragraph" w:styleId="Heading2">
    <w:name w:val="heading 2"/>
    <w:basedOn w:val="Normal"/>
    <w:next w:val="Normal"/>
    <w:link w:val="Heading2Char"/>
    <w:uiPriority w:val="9"/>
    <w:unhideWhenUsed/>
    <w:qFormat/>
    <w:rsid w:val="008C58E7"/>
    <w:pPr>
      <w:numPr>
        <w:ilvl w:val="1"/>
        <w:numId w:val="2"/>
      </w:numPr>
      <w:spacing w:before="200" w:after="80"/>
      <w:ind w:left="578" w:hanging="578"/>
      <w:outlineLvl w:val="1"/>
    </w:pPr>
    <w:rPr>
      <w:rFonts w:eastAsiaTheme="majorEastAsia" w:cstheme="majorBidi"/>
      <w:b/>
      <w:color w:val="000000" w:themeColor="text1"/>
      <w:sz w:val="26"/>
    </w:rPr>
  </w:style>
  <w:style w:type="paragraph" w:styleId="Heading3">
    <w:name w:val="heading 3"/>
    <w:basedOn w:val="Normal"/>
    <w:next w:val="Normal"/>
    <w:link w:val="Heading3Char"/>
    <w:uiPriority w:val="9"/>
    <w:unhideWhenUsed/>
    <w:qFormat/>
    <w:rsid w:val="001D390C"/>
    <w:pPr>
      <w:numPr>
        <w:ilvl w:val="2"/>
        <w:numId w:val="2"/>
      </w:numPr>
      <w:spacing w:before="200" w:after="80"/>
      <w:ind w:left="720"/>
      <w:outlineLvl w:val="2"/>
    </w:pPr>
    <w:rPr>
      <w:rFonts w:eastAsiaTheme="majorEastAsia" w:cstheme="majorBidi"/>
      <w:b/>
      <w:color w:val="000000" w:themeColor="text1"/>
      <w:sz w:val="26"/>
    </w:rPr>
  </w:style>
  <w:style w:type="paragraph" w:styleId="Heading4">
    <w:name w:val="heading 4"/>
    <w:basedOn w:val="Normal"/>
    <w:next w:val="Normal"/>
    <w:link w:val="Heading4Char"/>
    <w:uiPriority w:val="9"/>
    <w:unhideWhenUsed/>
    <w:qFormat/>
    <w:rsid w:val="00A32E8D"/>
    <w:pPr>
      <w:numPr>
        <w:ilvl w:val="3"/>
        <w:numId w:val="2"/>
      </w:numPr>
      <w:pBdr>
        <w:bottom w:val="single" w:sz="4" w:space="2" w:color="auto"/>
      </w:pBdr>
      <w:tabs>
        <w:tab w:val="left" w:pos="1134"/>
      </w:tabs>
      <w:spacing w:before="200" w:after="80"/>
      <w:ind w:hanging="1572"/>
      <w:outlineLvl w:val="3"/>
    </w:pPr>
    <w:rPr>
      <w:rFonts w:eastAsiaTheme="majorEastAsia" w:cstheme="majorBidi"/>
      <w:b/>
      <w:iCs/>
      <w:color w:val="000000" w:themeColor="text1"/>
      <w:sz w:val="25"/>
      <w:szCs w:val="25"/>
    </w:rPr>
  </w:style>
  <w:style w:type="paragraph" w:styleId="Heading5">
    <w:name w:val="heading 5"/>
    <w:basedOn w:val="Normal"/>
    <w:next w:val="Normal"/>
    <w:link w:val="Heading5Char"/>
    <w:uiPriority w:val="9"/>
    <w:unhideWhenUsed/>
    <w:qFormat/>
    <w:rsid w:val="00885ADF"/>
    <w:pPr>
      <w:spacing w:before="200" w:after="80"/>
      <w:outlineLvl w:val="4"/>
    </w:pPr>
    <w:rPr>
      <w:rFonts w:eastAsiaTheme="majorEastAsia" w:cstheme="majorBidi"/>
      <w:b/>
    </w:rPr>
  </w:style>
  <w:style w:type="paragraph" w:styleId="Heading6">
    <w:name w:val="heading 6"/>
    <w:basedOn w:val="Normal"/>
    <w:next w:val="Normal"/>
    <w:link w:val="Heading6Char"/>
    <w:uiPriority w:val="9"/>
    <w:unhideWhenUsed/>
    <w:qFormat/>
    <w:rsid w:val="00D741F3"/>
    <w:pPr>
      <w:numPr>
        <w:ilvl w:val="5"/>
        <w:numId w:val="2"/>
      </w:numPr>
      <w:spacing w:before="280" w:after="100"/>
      <w:outlineLvl w:val="5"/>
    </w:pPr>
    <w:rPr>
      <w:rFonts w:asciiTheme="majorHAnsi" w:eastAsiaTheme="majorEastAsia" w:hAnsiTheme="majorHAnsi" w:cstheme="majorBidi"/>
      <w:i/>
      <w:iCs/>
      <w:color w:val="93A299" w:themeColor="accent1"/>
    </w:rPr>
  </w:style>
  <w:style w:type="paragraph" w:styleId="Heading7">
    <w:name w:val="heading 7"/>
    <w:basedOn w:val="Normal"/>
    <w:next w:val="Normal"/>
    <w:link w:val="Heading7Char"/>
    <w:uiPriority w:val="9"/>
    <w:unhideWhenUsed/>
    <w:qFormat/>
    <w:rsid w:val="00D741F3"/>
    <w:pPr>
      <w:numPr>
        <w:ilvl w:val="6"/>
        <w:numId w:val="2"/>
      </w:numPr>
      <w:spacing w:before="320" w:after="100"/>
      <w:outlineLvl w:val="6"/>
    </w:pPr>
    <w:rPr>
      <w:rFonts w:asciiTheme="majorHAnsi" w:eastAsiaTheme="majorEastAsia" w:hAnsiTheme="majorHAnsi" w:cstheme="majorBidi"/>
      <w:b/>
      <w:bCs/>
      <w:color w:val="B5AE53" w:themeColor="accent3"/>
      <w:sz w:val="20"/>
      <w:szCs w:val="20"/>
    </w:rPr>
  </w:style>
  <w:style w:type="paragraph" w:styleId="Heading8">
    <w:name w:val="heading 8"/>
    <w:basedOn w:val="Normal"/>
    <w:next w:val="Normal"/>
    <w:link w:val="Heading8Char"/>
    <w:uiPriority w:val="9"/>
    <w:unhideWhenUsed/>
    <w:qFormat/>
    <w:rsid w:val="00D741F3"/>
    <w:pPr>
      <w:numPr>
        <w:ilvl w:val="7"/>
        <w:numId w:val="2"/>
      </w:numPr>
      <w:spacing w:before="320" w:after="100"/>
      <w:outlineLvl w:val="7"/>
    </w:pPr>
    <w:rPr>
      <w:rFonts w:asciiTheme="majorHAnsi" w:eastAsiaTheme="majorEastAsia" w:hAnsiTheme="majorHAnsi" w:cstheme="majorBidi"/>
      <w:b/>
      <w:bCs/>
      <w:i/>
      <w:iCs/>
      <w:color w:val="B5AE53" w:themeColor="accent3"/>
      <w:sz w:val="20"/>
      <w:szCs w:val="20"/>
    </w:rPr>
  </w:style>
  <w:style w:type="paragraph" w:styleId="Heading9">
    <w:name w:val="heading 9"/>
    <w:basedOn w:val="Normal"/>
    <w:next w:val="Normal"/>
    <w:link w:val="Heading9Char"/>
    <w:uiPriority w:val="9"/>
    <w:unhideWhenUsed/>
    <w:qFormat/>
    <w:rsid w:val="00D741F3"/>
    <w:pPr>
      <w:numPr>
        <w:ilvl w:val="8"/>
        <w:numId w:val="2"/>
      </w:numPr>
      <w:spacing w:before="320" w:after="100"/>
      <w:outlineLvl w:val="8"/>
    </w:pPr>
    <w:rPr>
      <w:rFonts w:asciiTheme="majorHAnsi" w:eastAsiaTheme="majorEastAsia" w:hAnsiTheme="majorHAnsi" w:cstheme="majorBidi"/>
      <w:i/>
      <w:iCs/>
      <w:color w:val="B5AE53"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19EC"/>
    <w:rPr>
      <w:rFonts w:ascii="Lucida Bright" w:eastAsiaTheme="majorEastAsia" w:hAnsi="Lucida Bright" w:cstheme="majorBidi"/>
      <w:b/>
      <w:bCs/>
      <w:kern w:val="3"/>
      <w:sz w:val="28"/>
      <w:szCs w:val="24"/>
      <w:lang w:eastAsia="de-DE"/>
    </w:rPr>
  </w:style>
  <w:style w:type="paragraph" w:styleId="PlainText">
    <w:name w:val="Plain Text"/>
    <w:basedOn w:val="Normal"/>
    <w:link w:val="PlainTextChar"/>
    <w:rsid w:val="00EC5CB1"/>
    <w:pPr>
      <w:ind w:left="567"/>
    </w:pPr>
    <w:rPr>
      <w:rFonts w:ascii="Courier New" w:hAnsi="Courier New" w:cs="Courier New"/>
      <w:sz w:val="18"/>
      <w:szCs w:val="18"/>
    </w:rPr>
  </w:style>
  <w:style w:type="character" w:customStyle="1" w:styleId="PlainTextChar">
    <w:name w:val="Plain Text Char"/>
    <w:basedOn w:val="DefaultParagraphFont"/>
    <w:link w:val="PlainText"/>
    <w:rsid w:val="00EC5CB1"/>
    <w:rPr>
      <w:rFonts w:ascii="Courier New" w:eastAsia="Times New Roman" w:hAnsi="Courier New" w:cs="Courier New"/>
      <w:sz w:val="18"/>
      <w:szCs w:val="18"/>
      <w:lang w:eastAsia="de-DE"/>
    </w:rPr>
  </w:style>
  <w:style w:type="character" w:customStyle="1" w:styleId="Heading2Char">
    <w:name w:val="Heading 2 Char"/>
    <w:basedOn w:val="DefaultParagraphFont"/>
    <w:link w:val="Heading2"/>
    <w:uiPriority w:val="9"/>
    <w:rsid w:val="008C58E7"/>
    <w:rPr>
      <w:rFonts w:ascii="Lucida Sans" w:eastAsiaTheme="majorEastAsia" w:hAnsi="Lucida Sans" w:cstheme="majorBidi"/>
      <w:b/>
      <w:color w:val="000000" w:themeColor="text1"/>
      <w:sz w:val="26"/>
      <w:szCs w:val="24"/>
    </w:rPr>
  </w:style>
  <w:style w:type="character" w:customStyle="1" w:styleId="Heading3Char">
    <w:name w:val="Heading 3 Char"/>
    <w:basedOn w:val="DefaultParagraphFont"/>
    <w:link w:val="Heading3"/>
    <w:uiPriority w:val="9"/>
    <w:rsid w:val="001D390C"/>
    <w:rPr>
      <w:rFonts w:ascii="Lucida Bright" w:eastAsiaTheme="majorEastAsia" w:hAnsi="Lucida Bright" w:cstheme="majorBidi"/>
      <w:b/>
      <w:color w:val="000000" w:themeColor="text1"/>
      <w:sz w:val="26"/>
      <w:szCs w:val="24"/>
    </w:rPr>
  </w:style>
  <w:style w:type="character" w:customStyle="1" w:styleId="Heading6Char">
    <w:name w:val="Heading 6 Char"/>
    <w:basedOn w:val="DefaultParagraphFont"/>
    <w:link w:val="Heading6"/>
    <w:uiPriority w:val="9"/>
    <w:rsid w:val="00D741F3"/>
    <w:rPr>
      <w:rFonts w:asciiTheme="majorHAnsi" w:eastAsiaTheme="majorEastAsia" w:hAnsiTheme="majorHAnsi" w:cstheme="majorBidi"/>
      <w:i/>
      <w:iCs/>
      <w:color w:val="93A299" w:themeColor="accent1"/>
    </w:rPr>
  </w:style>
  <w:style w:type="character" w:customStyle="1" w:styleId="Heading7Char">
    <w:name w:val="Heading 7 Char"/>
    <w:basedOn w:val="DefaultParagraphFont"/>
    <w:link w:val="Heading7"/>
    <w:uiPriority w:val="9"/>
    <w:rsid w:val="00D741F3"/>
    <w:rPr>
      <w:rFonts w:asciiTheme="majorHAnsi" w:eastAsiaTheme="majorEastAsia" w:hAnsiTheme="majorHAnsi" w:cstheme="majorBidi"/>
      <w:b/>
      <w:bCs/>
      <w:color w:val="B5AE53" w:themeColor="accent3"/>
      <w:sz w:val="20"/>
      <w:szCs w:val="20"/>
    </w:rPr>
  </w:style>
  <w:style w:type="character" w:customStyle="1" w:styleId="Heading8Char">
    <w:name w:val="Heading 8 Char"/>
    <w:basedOn w:val="DefaultParagraphFont"/>
    <w:link w:val="Heading8"/>
    <w:uiPriority w:val="9"/>
    <w:rsid w:val="00D741F3"/>
    <w:rPr>
      <w:rFonts w:asciiTheme="majorHAnsi" w:eastAsiaTheme="majorEastAsia" w:hAnsiTheme="majorHAnsi" w:cstheme="majorBidi"/>
      <w:b/>
      <w:bCs/>
      <w:i/>
      <w:iCs/>
      <w:color w:val="B5AE53" w:themeColor="accent3"/>
      <w:sz w:val="20"/>
      <w:szCs w:val="20"/>
    </w:rPr>
  </w:style>
  <w:style w:type="character" w:customStyle="1" w:styleId="Heading9Char">
    <w:name w:val="Heading 9 Char"/>
    <w:basedOn w:val="DefaultParagraphFont"/>
    <w:link w:val="Heading9"/>
    <w:uiPriority w:val="9"/>
    <w:rsid w:val="00D741F3"/>
    <w:rPr>
      <w:rFonts w:asciiTheme="majorHAnsi" w:eastAsiaTheme="majorEastAsia" w:hAnsiTheme="majorHAnsi" w:cstheme="majorBidi"/>
      <w:i/>
      <w:iCs/>
      <w:color w:val="B5AE53" w:themeColor="accent3"/>
      <w:sz w:val="20"/>
      <w:szCs w:val="20"/>
    </w:rPr>
  </w:style>
  <w:style w:type="paragraph" w:styleId="BodyText">
    <w:name w:val="Body Text"/>
    <w:basedOn w:val="Normal"/>
    <w:link w:val="BodyTextChar"/>
    <w:rsid w:val="00EC5CB1"/>
    <w:rPr>
      <w:rFonts w:ascii="Arial" w:hAnsi="Arial"/>
      <w:sz w:val="20"/>
      <w:szCs w:val="20"/>
    </w:rPr>
  </w:style>
  <w:style w:type="character" w:customStyle="1" w:styleId="BodyTextChar">
    <w:name w:val="Body Text Char"/>
    <w:basedOn w:val="DefaultParagraphFont"/>
    <w:link w:val="BodyText"/>
    <w:rsid w:val="00EC5CB1"/>
    <w:rPr>
      <w:rFonts w:ascii="Arial" w:eastAsia="Times New Roman" w:hAnsi="Arial" w:cs="Arial"/>
      <w:sz w:val="20"/>
      <w:szCs w:val="20"/>
      <w:lang w:eastAsia="de-DE"/>
    </w:rPr>
  </w:style>
  <w:style w:type="paragraph" w:styleId="ListBullet">
    <w:name w:val="List Bullet"/>
    <w:basedOn w:val="BodyText"/>
    <w:autoRedefine/>
    <w:rsid w:val="00D03EFE"/>
    <w:pPr>
      <w:widowControl w:val="0"/>
      <w:numPr>
        <w:numId w:val="1"/>
      </w:numPr>
      <w:spacing w:after="40"/>
      <w:ind w:left="0" w:firstLine="0"/>
    </w:pPr>
  </w:style>
  <w:style w:type="paragraph" w:customStyle="1" w:styleId="Literatur">
    <w:name w:val="Literatur"/>
    <w:basedOn w:val="Normal"/>
    <w:rsid w:val="00EC5CB1"/>
    <w:pPr>
      <w:spacing w:after="60"/>
      <w:ind w:left="567" w:hanging="567"/>
    </w:pPr>
    <w:rPr>
      <w:rFonts w:ascii="Arial" w:hAnsi="Arial"/>
      <w:noProof/>
      <w:sz w:val="20"/>
      <w:szCs w:val="20"/>
    </w:rPr>
  </w:style>
  <w:style w:type="paragraph" w:customStyle="1" w:styleId="BodyTexteingerahmt">
    <w:name w:val="Body Text eingerahmt"/>
    <w:basedOn w:val="Normal"/>
    <w:rsid w:val="00EC5CB1"/>
    <w:pPr>
      <w:pBdr>
        <w:top w:val="single" w:sz="4" w:space="1" w:color="auto"/>
        <w:left w:val="single" w:sz="4" w:space="4" w:color="auto"/>
        <w:bottom w:val="single" w:sz="4" w:space="1" w:color="auto"/>
        <w:right w:val="single" w:sz="4" w:space="4" w:color="auto"/>
      </w:pBdr>
      <w:spacing w:after="40"/>
      <w:ind w:left="142" w:right="140"/>
    </w:pPr>
    <w:rPr>
      <w:rFonts w:ascii="Arial" w:hAnsi="Arial"/>
      <w:sz w:val="20"/>
      <w:szCs w:val="16"/>
    </w:rPr>
  </w:style>
  <w:style w:type="character" w:customStyle="1" w:styleId="Heading4Char">
    <w:name w:val="Heading 4 Char"/>
    <w:basedOn w:val="DefaultParagraphFont"/>
    <w:link w:val="Heading4"/>
    <w:uiPriority w:val="9"/>
    <w:rsid w:val="00A32E8D"/>
    <w:rPr>
      <w:rFonts w:ascii="Lucida Bright" w:eastAsiaTheme="majorEastAsia" w:hAnsi="Lucida Bright" w:cstheme="majorBidi"/>
      <w:b/>
      <w:iCs/>
      <w:color w:val="000000" w:themeColor="text1"/>
      <w:sz w:val="25"/>
      <w:szCs w:val="25"/>
    </w:rPr>
  </w:style>
  <w:style w:type="character" w:customStyle="1" w:styleId="Heading5Char">
    <w:name w:val="Heading 5 Char"/>
    <w:basedOn w:val="DefaultParagraphFont"/>
    <w:link w:val="Heading5"/>
    <w:uiPriority w:val="9"/>
    <w:rsid w:val="00885ADF"/>
    <w:rPr>
      <w:rFonts w:ascii="Lucida Sans" w:eastAsiaTheme="majorEastAsia" w:hAnsi="Lucida Sans" w:cstheme="majorBidi"/>
      <w:b/>
    </w:rPr>
  </w:style>
  <w:style w:type="paragraph" w:styleId="Caption">
    <w:name w:val="caption"/>
    <w:basedOn w:val="Normal"/>
    <w:next w:val="Normal"/>
    <w:uiPriority w:val="35"/>
    <w:unhideWhenUsed/>
    <w:qFormat/>
    <w:rsid w:val="00885596"/>
    <w:pPr>
      <w:spacing w:before="60" w:after="60" w:line="240" w:lineRule="auto"/>
    </w:pPr>
    <w:rPr>
      <w:b/>
      <w:bCs/>
      <w:sz w:val="18"/>
      <w:szCs w:val="18"/>
    </w:rPr>
  </w:style>
  <w:style w:type="paragraph" w:styleId="Title">
    <w:name w:val="Title"/>
    <w:basedOn w:val="Normal"/>
    <w:next w:val="Normal"/>
    <w:link w:val="TitleChar"/>
    <w:uiPriority w:val="10"/>
    <w:qFormat/>
    <w:rsid w:val="00D741F3"/>
    <w:pPr>
      <w:pBdr>
        <w:top w:val="single" w:sz="8" w:space="10" w:color="C9D0CC" w:themeColor="accent1" w:themeTint="7F"/>
        <w:bottom w:val="single" w:sz="24" w:space="15" w:color="B5AE53" w:themeColor="accent3"/>
      </w:pBdr>
      <w:jc w:val="center"/>
    </w:pPr>
    <w:rPr>
      <w:rFonts w:asciiTheme="majorHAnsi" w:eastAsiaTheme="majorEastAsia" w:hAnsiTheme="majorHAnsi" w:cstheme="majorBidi"/>
      <w:i/>
      <w:iCs/>
      <w:color w:val="47524B" w:themeColor="accent1" w:themeShade="7F"/>
      <w:sz w:val="60"/>
      <w:szCs w:val="60"/>
    </w:rPr>
  </w:style>
  <w:style w:type="character" w:customStyle="1" w:styleId="TitleChar">
    <w:name w:val="Title Char"/>
    <w:basedOn w:val="DefaultParagraphFont"/>
    <w:link w:val="Title"/>
    <w:uiPriority w:val="10"/>
    <w:rsid w:val="00D741F3"/>
    <w:rPr>
      <w:rFonts w:asciiTheme="majorHAnsi" w:eastAsiaTheme="majorEastAsia" w:hAnsiTheme="majorHAnsi" w:cstheme="majorBidi"/>
      <w:i/>
      <w:iCs/>
      <w:color w:val="47524B" w:themeColor="accent1" w:themeShade="7F"/>
      <w:sz w:val="60"/>
      <w:szCs w:val="60"/>
    </w:rPr>
  </w:style>
  <w:style w:type="paragraph" w:styleId="Subtitle">
    <w:name w:val="Subtitle"/>
    <w:basedOn w:val="Normal"/>
    <w:next w:val="Normal"/>
    <w:link w:val="SubtitleChar"/>
    <w:uiPriority w:val="11"/>
    <w:qFormat/>
    <w:rsid w:val="00D741F3"/>
    <w:pPr>
      <w:spacing w:before="200" w:after="900"/>
      <w:jc w:val="right"/>
    </w:pPr>
    <w:rPr>
      <w:i/>
      <w:iCs/>
    </w:rPr>
  </w:style>
  <w:style w:type="character" w:customStyle="1" w:styleId="SubtitleChar">
    <w:name w:val="Subtitle Char"/>
    <w:basedOn w:val="DefaultParagraphFont"/>
    <w:link w:val="Subtitle"/>
    <w:uiPriority w:val="11"/>
    <w:rsid w:val="00D741F3"/>
    <w:rPr>
      <w:i/>
      <w:iCs/>
      <w:sz w:val="24"/>
      <w:szCs w:val="24"/>
    </w:rPr>
  </w:style>
  <w:style w:type="character" w:styleId="Strong">
    <w:name w:val="Strong"/>
    <w:basedOn w:val="DefaultParagraphFont"/>
    <w:uiPriority w:val="22"/>
    <w:qFormat/>
    <w:rsid w:val="00D741F3"/>
    <w:rPr>
      <w:b/>
      <w:bCs/>
      <w:spacing w:val="0"/>
    </w:rPr>
  </w:style>
  <w:style w:type="character" w:styleId="Emphasis">
    <w:name w:val="Emphasis"/>
    <w:uiPriority w:val="20"/>
    <w:qFormat/>
    <w:rsid w:val="00D741F3"/>
    <w:rPr>
      <w:b/>
      <w:bCs/>
      <w:i/>
      <w:iCs/>
      <w:color w:val="5A5A5A" w:themeColor="text1" w:themeTint="A5"/>
    </w:rPr>
  </w:style>
  <w:style w:type="paragraph" w:styleId="NoSpacing">
    <w:name w:val="No Spacing"/>
    <w:basedOn w:val="Normal"/>
    <w:link w:val="NoSpacingChar"/>
    <w:uiPriority w:val="1"/>
    <w:qFormat/>
    <w:rsid w:val="00D741F3"/>
  </w:style>
  <w:style w:type="paragraph" w:styleId="ListParagraph">
    <w:name w:val="List Paragraph"/>
    <w:basedOn w:val="Normal"/>
    <w:uiPriority w:val="34"/>
    <w:qFormat/>
    <w:rsid w:val="00D741F3"/>
    <w:pPr>
      <w:ind w:left="720"/>
      <w:contextualSpacing/>
    </w:pPr>
  </w:style>
  <w:style w:type="paragraph" w:styleId="Quote">
    <w:name w:val="Quote"/>
    <w:basedOn w:val="Normal"/>
    <w:next w:val="Normal"/>
    <w:link w:val="QuoteChar"/>
    <w:uiPriority w:val="29"/>
    <w:qFormat/>
    <w:rsid w:val="00D741F3"/>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D741F3"/>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D741F3"/>
    <w:pPr>
      <w:pBdr>
        <w:top w:val="single" w:sz="12" w:space="10" w:color="D3D9D6" w:themeColor="accent1" w:themeTint="66"/>
        <w:left w:val="single" w:sz="36" w:space="4" w:color="93A299" w:themeColor="accent1"/>
        <w:bottom w:val="single" w:sz="24" w:space="10" w:color="B5AE53" w:themeColor="accent3"/>
        <w:right w:val="single" w:sz="36" w:space="4" w:color="93A299" w:themeColor="accent1"/>
      </w:pBdr>
      <w:shd w:val="clear" w:color="auto" w:fill="93A299" w:themeFill="accent1"/>
      <w:spacing w:before="320" w:after="320" w:line="300" w:lineRule="auto"/>
      <w:ind w:left="1440" w:right="1440"/>
    </w:pPr>
    <w:rPr>
      <w:rFonts w:asciiTheme="majorHAnsi" w:eastAsiaTheme="majorEastAsia" w:hAnsiTheme="majorHAnsi" w:cstheme="majorBidi"/>
      <w:i/>
      <w:iCs/>
      <w:color w:val="FFFFFF" w:themeColor="background1"/>
    </w:rPr>
  </w:style>
  <w:style w:type="character" w:customStyle="1" w:styleId="IntenseQuoteChar">
    <w:name w:val="Intense Quote Char"/>
    <w:basedOn w:val="DefaultParagraphFont"/>
    <w:link w:val="IntenseQuote"/>
    <w:uiPriority w:val="30"/>
    <w:rsid w:val="00D741F3"/>
    <w:rPr>
      <w:rFonts w:asciiTheme="majorHAnsi" w:eastAsiaTheme="majorEastAsia" w:hAnsiTheme="majorHAnsi" w:cstheme="majorBidi"/>
      <w:i/>
      <w:iCs/>
      <w:color w:val="FFFFFF" w:themeColor="background1"/>
      <w:sz w:val="24"/>
      <w:szCs w:val="24"/>
      <w:shd w:val="clear" w:color="auto" w:fill="93A299" w:themeFill="accent1"/>
    </w:rPr>
  </w:style>
  <w:style w:type="character" w:styleId="SubtleEmphasis">
    <w:name w:val="Subtle Emphasis"/>
    <w:uiPriority w:val="19"/>
    <w:qFormat/>
    <w:rsid w:val="00D741F3"/>
    <w:rPr>
      <w:i/>
      <w:iCs/>
      <w:color w:val="5A5A5A" w:themeColor="text1" w:themeTint="A5"/>
    </w:rPr>
  </w:style>
  <w:style w:type="character" w:styleId="IntenseEmphasis">
    <w:name w:val="Intense Emphasis"/>
    <w:uiPriority w:val="21"/>
    <w:qFormat/>
    <w:rsid w:val="00D741F3"/>
    <w:rPr>
      <w:b/>
      <w:bCs/>
      <w:i/>
      <w:iCs/>
      <w:color w:val="93A299" w:themeColor="accent1"/>
      <w:sz w:val="22"/>
      <w:szCs w:val="22"/>
    </w:rPr>
  </w:style>
  <w:style w:type="character" w:styleId="SubtleReference">
    <w:name w:val="Subtle Reference"/>
    <w:uiPriority w:val="31"/>
    <w:qFormat/>
    <w:rsid w:val="00D741F3"/>
    <w:rPr>
      <w:color w:val="auto"/>
      <w:u w:val="single" w:color="B5AE53" w:themeColor="accent3"/>
    </w:rPr>
  </w:style>
  <w:style w:type="character" w:styleId="IntenseReference">
    <w:name w:val="Intense Reference"/>
    <w:basedOn w:val="DefaultParagraphFont"/>
    <w:uiPriority w:val="32"/>
    <w:qFormat/>
    <w:rsid w:val="00D741F3"/>
    <w:rPr>
      <w:b/>
      <w:bCs/>
      <w:color w:val="8A843B" w:themeColor="accent3" w:themeShade="BF"/>
      <w:u w:val="single" w:color="B5AE53" w:themeColor="accent3"/>
    </w:rPr>
  </w:style>
  <w:style w:type="character" w:styleId="BookTitle">
    <w:name w:val="Book Title"/>
    <w:basedOn w:val="DefaultParagraphFont"/>
    <w:uiPriority w:val="33"/>
    <w:qFormat/>
    <w:rsid w:val="00D741F3"/>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D741F3"/>
    <w:pPr>
      <w:outlineLvl w:val="9"/>
    </w:pPr>
    <w:rPr>
      <w:lang w:bidi="en-US"/>
    </w:rPr>
  </w:style>
  <w:style w:type="paragraph" w:styleId="BalloonText">
    <w:name w:val="Balloon Text"/>
    <w:basedOn w:val="Normal"/>
    <w:link w:val="BalloonTextChar"/>
    <w:uiPriority w:val="99"/>
    <w:semiHidden/>
    <w:unhideWhenUsed/>
    <w:rsid w:val="00EC5CB1"/>
    <w:rPr>
      <w:rFonts w:ascii="Tahoma" w:hAnsi="Tahoma" w:cs="Tahoma"/>
      <w:sz w:val="16"/>
      <w:szCs w:val="16"/>
    </w:rPr>
  </w:style>
  <w:style w:type="character" w:customStyle="1" w:styleId="BalloonTextChar">
    <w:name w:val="Balloon Text Char"/>
    <w:basedOn w:val="DefaultParagraphFont"/>
    <w:link w:val="BalloonText"/>
    <w:uiPriority w:val="99"/>
    <w:semiHidden/>
    <w:rsid w:val="00EC5CB1"/>
    <w:rPr>
      <w:rFonts w:ascii="Tahoma" w:hAnsi="Tahoma" w:cs="Tahoma"/>
      <w:color w:val="5A5A5A" w:themeColor="text1" w:themeTint="A5"/>
      <w:sz w:val="16"/>
      <w:szCs w:val="16"/>
    </w:rPr>
  </w:style>
  <w:style w:type="character" w:customStyle="1" w:styleId="NoSpacingChar">
    <w:name w:val="No Spacing Char"/>
    <w:basedOn w:val="DefaultParagraphFont"/>
    <w:link w:val="NoSpacing"/>
    <w:uiPriority w:val="1"/>
    <w:rsid w:val="00D741F3"/>
  </w:style>
  <w:style w:type="table" w:styleId="TableGrid">
    <w:name w:val="Table Grid"/>
    <w:basedOn w:val="TableNormal"/>
    <w:uiPriority w:val="59"/>
    <w:rsid w:val="000B09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um">
    <w:name w:val="num"/>
    <w:basedOn w:val="DefaultParagraphFont"/>
    <w:rsid w:val="000B0994"/>
  </w:style>
  <w:style w:type="character" w:customStyle="1" w:styleId="apple-converted-space">
    <w:name w:val="apple-converted-space"/>
    <w:basedOn w:val="DefaultParagraphFont"/>
    <w:rsid w:val="000B0994"/>
  </w:style>
  <w:style w:type="character" w:customStyle="1" w:styleId="dirsegtext">
    <w:name w:val="dirsegtext"/>
    <w:basedOn w:val="DefaultParagraphFont"/>
    <w:rsid w:val="000B0994"/>
  </w:style>
  <w:style w:type="character" w:styleId="Hyperlink">
    <w:name w:val="Hyperlink"/>
    <w:basedOn w:val="DefaultParagraphFont"/>
    <w:uiPriority w:val="99"/>
    <w:unhideWhenUsed/>
    <w:rsid w:val="000849A7"/>
    <w:rPr>
      <w:color w:val="0000FF"/>
      <w:u w:val="single"/>
    </w:rPr>
  </w:style>
  <w:style w:type="character" w:customStyle="1" w:styleId="dddirectionstepletter">
    <w:name w:val="dd_directionstepletter"/>
    <w:basedOn w:val="DefaultParagraphFont"/>
    <w:rsid w:val="000849A7"/>
  </w:style>
  <w:style w:type="character" w:customStyle="1" w:styleId="ddintersectionhint">
    <w:name w:val="dd_intersectionhint"/>
    <w:basedOn w:val="DefaultParagraphFont"/>
    <w:rsid w:val="000849A7"/>
  </w:style>
  <w:style w:type="table" w:styleId="LightShading-Accent5">
    <w:name w:val="Light Shading Accent 5"/>
    <w:basedOn w:val="TableNormal"/>
    <w:uiPriority w:val="60"/>
    <w:rsid w:val="009D7F8A"/>
    <w:rPr>
      <w:color w:val="CC921A" w:themeColor="accent5" w:themeShade="BF"/>
    </w:rPr>
    <w:tblPr>
      <w:tblStyleRowBandSize w:val="1"/>
      <w:tblStyleColBandSize w:val="1"/>
      <w:tblInd w:w="0" w:type="dxa"/>
      <w:tblBorders>
        <w:top w:val="single" w:sz="8" w:space="0" w:color="E8B54D" w:themeColor="accent5"/>
        <w:bottom w:val="single" w:sz="8" w:space="0" w:color="E8B54D"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8B54D" w:themeColor="accent5"/>
          <w:left w:val="nil"/>
          <w:bottom w:val="single" w:sz="8" w:space="0" w:color="E8B54D" w:themeColor="accent5"/>
          <w:right w:val="nil"/>
          <w:insideH w:val="nil"/>
          <w:insideV w:val="nil"/>
        </w:tcBorders>
      </w:tcPr>
    </w:tblStylePr>
    <w:tblStylePr w:type="lastRow">
      <w:pPr>
        <w:spacing w:before="0" w:after="0" w:line="240" w:lineRule="auto"/>
      </w:pPr>
      <w:rPr>
        <w:b/>
        <w:bCs/>
      </w:rPr>
      <w:tblPr/>
      <w:tcPr>
        <w:tcBorders>
          <w:top w:val="single" w:sz="8" w:space="0" w:color="E8B54D" w:themeColor="accent5"/>
          <w:left w:val="nil"/>
          <w:bottom w:val="single" w:sz="8" w:space="0" w:color="E8B54D"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ECD3" w:themeFill="accent5" w:themeFillTint="3F"/>
      </w:tcPr>
    </w:tblStylePr>
    <w:tblStylePr w:type="band1Horz">
      <w:tblPr/>
      <w:tcPr>
        <w:tcBorders>
          <w:left w:val="nil"/>
          <w:right w:val="nil"/>
          <w:insideH w:val="nil"/>
          <w:insideV w:val="nil"/>
        </w:tcBorders>
        <w:shd w:val="clear" w:color="auto" w:fill="F9ECD3" w:themeFill="accent5" w:themeFillTint="3F"/>
      </w:tcPr>
    </w:tblStylePr>
  </w:style>
  <w:style w:type="table" w:styleId="LightList-Accent5">
    <w:name w:val="Light List Accent 5"/>
    <w:basedOn w:val="TableNormal"/>
    <w:uiPriority w:val="61"/>
    <w:rsid w:val="009D7F8A"/>
    <w:tblPr>
      <w:tblStyleRowBandSize w:val="1"/>
      <w:tblStyleColBandSize w:val="1"/>
      <w:tblInd w:w="0" w:type="dxa"/>
      <w:tblBorders>
        <w:top w:val="single" w:sz="8" w:space="0" w:color="E8B54D" w:themeColor="accent5"/>
        <w:left w:val="single" w:sz="8" w:space="0" w:color="E8B54D" w:themeColor="accent5"/>
        <w:bottom w:val="single" w:sz="8" w:space="0" w:color="E8B54D" w:themeColor="accent5"/>
        <w:right w:val="single" w:sz="8" w:space="0" w:color="E8B54D"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8B54D" w:themeFill="accent5"/>
      </w:tcPr>
    </w:tblStylePr>
    <w:tblStylePr w:type="lastRow">
      <w:pPr>
        <w:spacing w:before="0" w:after="0" w:line="240" w:lineRule="auto"/>
      </w:pPr>
      <w:rPr>
        <w:b/>
        <w:bCs/>
      </w:rPr>
      <w:tblPr/>
      <w:tcPr>
        <w:tcBorders>
          <w:top w:val="double" w:sz="6" w:space="0" w:color="E8B54D" w:themeColor="accent5"/>
          <w:left w:val="single" w:sz="8" w:space="0" w:color="E8B54D" w:themeColor="accent5"/>
          <w:bottom w:val="single" w:sz="8" w:space="0" w:color="E8B54D" w:themeColor="accent5"/>
          <w:right w:val="single" w:sz="8" w:space="0" w:color="E8B54D" w:themeColor="accent5"/>
        </w:tcBorders>
      </w:tcPr>
    </w:tblStylePr>
    <w:tblStylePr w:type="firstCol">
      <w:rPr>
        <w:b/>
        <w:bCs/>
      </w:rPr>
    </w:tblStylePr>
    <w:tblStylePr w:type="lastCol">
      <w:rPr>
        <w:b/>
        <w:bCs/>
      </w:rPr>
    </w:tblStylePr>
    <w:tblStylePr w:type="band1Vert">
      <w:tblPr/>
      <w:tcPr>
        <w:tcBorders>
          <w:top w:val="single" w:sz="8" w:space="0" w:color="E8B54D" w:themeColor="accent5"/>
          <w:left w:val="single" w:sz="8" w:space="0" w:color="E8B54D" w:themeColor="accent5"/>
          <w:bottom w:val="single" w:sz="8" w:space="0" w:color="E8B54D" w:themeColor="accent5"/>
          <w:right w:val="single" w:sz="8" w:space="0" w:color="E8B54D" w:themeColor="accent5"/>
        </w:tcBorders>
      </w:tcPr>
    </w:tblStylePr>
    <w:tblStylePr w:type="band1Horz">
      <w:tblPr/>
      <w:tcPr>
        <w:tcBorders>
          <w:top w:val="single" w:sz="8" w:space="0" w:color="E8B54D" w:themeColor="accent5"/>
          <w:left w:val="single" w:sz="8" w:space="0" w:color="E8B54D" w:themeColor="accent5"/>
          <w:bottom w:val="single" w:sz="8" w:space="0" w:color="E8B54D" w:themeColor="accent5"/>
          <w:right w:val="single" w:sz="8" w:space="0" w:color="E8B54D" w:themeColor="accent5"/>
        </w:tcBorders>
      </w:tcPr>
    </w:tblStylePr>
  </w:style>
  <w:style w:type="character" w:styleId="FollowedHyperlink">
    <w:name w:val="FollowedHyperlink"/>
    <w:basedOn w:val="DefaultParagraphFont"/>
    <w:uiPriority w:val="99"/>
    <w:semiHidden/>
    <w:unhideWhenUsed/>
    <w:rsid w:val="00EE5307"/>
    <w:rPr>
      <w:color w:val="B2B2B2" w:themeColor="followedHyperlink"/>
      <w:u w:val="single"/>
    </w:rPr>
  </w:style>
  <w:style w:type="paragraph" w:styleId="TOC2">
    <w:name w:val="toc 2"/>
    <w:basedOn w:val="Normal"/>
    <w:next w:val="Normal"/>
    <w:autoRedefine/>
    <w:uiPriority w:val="39"/>
    <w:unhideWhenUsed/>
    <w:rsid w:val="00F42D21"/>
    <w:pPr>
      <w:tabs>
        <w:tab w:val="left" w:pos="880"/>
        <w:tab w:val="right" w:leader="dot" w:pos="9060"/>
      </w:tabs>
      <w:spacing w:after="100"/>
      <w:ind w:left="240"/>
    </w:pPr>
    <w:rPr>
      <w:noProof/>
      <w:sz w:val="22"/>
    </w:rPr>
  </w:style>
  <w:style w:type="paragraph" w:styleId="TOC1">
    <w:name w:val="toc 1"/>
    <w:basedOn w:val="Normal"/>
    <w:next w:val="Normal"/>
    <w:autoRedefine/>
    <w:uiPriority w:val="39"/>
    <w:unhideWhenUsed/>
    <w:rsid w:val="001C7749"/>
    <w:pPr>
      <w:spacing w:after="100"/>
    </w:pPr>
  </w:style>
  <w:style w:type="paragraph" w:styleId="TOC3">
    <w:name w:val="toc 3"/>
    <w:basedOn w:val="Normal"/>
    <w:next w:val="Normal"/>
    <w:autoRedefine/>
    <w:uiPriority w:val="39"/>
    <w:unhideWhenUsed/>
    <w:rsid w:val="001C7749"/>
    <w:pPr>
      <w:spacing w:after="100"/>
      <w:ind w:left="480"/>
    </w:pPr>
  </w:style>
  <w:style w:type="paragraph" w:styleId="Bibliography">
    <w:name w:val="Bibliography"/>
    <w:basedOn w:val="Normal"/>
    <w:next w:val="Normal"/>
    <w:uiPriority w:val="37"/>
    <w:unhideWhenUsed/>
    <w:rsid w:val="00006086"/>
  </w:style>
  <w:style w:type="paragraph" w:styleId="NormalWeb">
    <w:name w:val="Normal (Web)"/>
    <w:basedOn w:val="Normal"/>
    <w:uiPriority w:val="99"/>
    <w:unhideWhenUsed/>
    <w:rsid w:val="00DA4C99"/>
    <w:pPr>
      <w:spacing w:before="240" w:after="240"/>
      <w:ind w:right="240"/>
    </w:pPr>
    <w:rPr>
      <w:rFonts w:ascii="Times New Roman" w:hAnsi="Times New Roman" w:cs="Times New Roman"/>
      <w:lang w:eastAsia="de-CH"/>
    </w:rPr>
  </w:style>
  <w:style w:type="table" w:styleId="LightShading">
    <w:name w:val="Light Shading"/>
    <w:basedOn w:val="TableNormal"/>
    <w:uiPriority w:val="60"/>
    <w:rsid w:val="00AB022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4">
    <w:name w:val="Light Shading Accent 4"/>
    <w:basedOn w:val="TableNormal"/>
    <w:uiPriority w:val="60"/>
    <w:rsid w:val="00AB0221"/>
    <w:rPr>
      <w:color w:val="625F42" w:themeColor="accent4" w:themeShade="BF"/>
    </w:rPr>
    <w:tblPr>
      <w:tblStyleRowBandSize w:val="1"/>
      <w:tblStyleColBandSize w:val="1"/>
      <w:tblInd w:w="0" w:type="dxa"/>
      <w:tblBorders>
        <w:top w:val="single" w:sz="8" w:space="0" w:color="848058" w:themeColor="accent4"/>
        <w:bottom w:val="single" w:sz="8" w:space="0" w:color="848058"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48058" w:themeColor="accent4"/>
          <w:left w:val="nil"/>
          <w:bottom w:val="single" w:sz="8" w:space="0" w:color="848058" w:themeColor="accent4"/>
          <w:right w:val="nil"/>
          <w:insideH w:val="nil"/>
          <w:insideV w:val="nil"/>
        </w:tcBorders>
      </w:tcPr>
    </w:tblStylePr>
    <w:tblStylePr w:type="lastRow">
      <w:pPr>
        <w:spacing w:before="0" w:after="0" w:line="240" w:lineRule="auto"/>
      </w:pPr>
      <w:rPr>
        <w:b/>
        <w:bCs/>
      </w:rPr>
      <w:tblPr/>
      <w:tcPr>
        <w:tcBorders>
          <w:top w:val="single" w:sz="8" w:space="0" w:color="848058" w:themeColor="accent4"/>
          <w:left w:val="nil"/>
          <w:bottom w:val="single" w:sz="8" w:space="0" w:color="848058"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2E0D4" w:themeFill="accent4" w:themeFillTint="3F"/>
      </w:tcPr>
    </w:tblStylePr>
    <w:tblStylePr w:type="band1Horz">
      <w:tblPr/>
      <w:tcPr>
        <w:tcBorders>
          <w:left w:val="nil"/>
          <w:right w:val="nil"/>
          <w:insideH w:val="nil"/>
          <w:insideV w:val="nil"/>
        </w:tcBorders>
        <w:shd w:val="clear" w:color="auto" w:fill="E2E0D4" w:themeFill="accent4" w:themeFillTint="3F"/>
      </w:tcPr>
    </w:tblStylePr>
  </w:style>
  <w:style w:type="table" w:styleId="LightList-Accent1">
    <w:name w:val="Light List Accent 1"/>
    <w:basedOn w:val="TableNormal"/>
    <w:uiPriority w:val="61"/>
    <w:rsid w:val="00AB0221"/>
    <w:tblPr>
      <w:tblStyleRowBandSize w:val="1"/>
      <w:tblStyleColBandSize w:val="1"/>
      <w:tblInd w:w="0" w:type="dxa"/>
      <w:tblBorders>
        <w:top w:val="single" w:sz="8" w:space="0" w:color="93A299" w:themeColor="accent1"/>
        <w:left w:val="single" w:sz="8" w:space="0" w:color="93A299" w:themeColor="accent1"/>
        <w:bottom w:val="single" w:sz="8" w:space="0" w:color="93A299" w:themeColor="accent1"/>
        <w:right w:val="single" w:sz="8" w:space="0" w:color="93A299"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3A299" w:themeFill="accent1"/>
      </w:tcPr>
    </w:tblStylePr>
    <w:tblStylePr w:type="lastRow">
      <w:pPr>
        <w:spacing w:before="0" w:after="0" w:line="240" w:lineRule="auto"/>
      </w:pPr>
      <w:rPr>
        <w:b/>
        <w:bCs/>
      </w:rPr>
      <w:tblPr/>
      <w:tcPr>
        <w:tcBorders>
          <w:top w:val="double" w:sz="6" w:space="0" w:color="93A299" w:themeColor="accent1"/>
          <w:left w:val="single" w:sz="8" w:space="0" w:color="93A299" w:themeColor="accent1"/>
          <w:bottom w:val="single" w:sz="8" w:space="0" w:color="93A299" w:themeColor="accent1"/>
          <w:right w:val="single" w:sz="8" w:space="0" w:color="93A299" w:themeColor="accent1"/>
        </w:tcBorders>
      </w:tcPr>
    </w:tblStylePr>
    <w:tblStylePr w:type="firstCol">
      <w:rPr>
        <w:b/>
        <w:bCs/>
      </w:rPr>
    </w:tblStylePr>
    <w:tblStylePr w:type="lastCol">
      <w:rPr>
        <w:b/>
        <w:bCs/>
      </w:rPr>
    </w:tblStylePr>
    <w:tblStylePr w:type="band1Vert">
      <w:tblPr/>
      <w:tcPr>
        <w:tcBorders>
          <w:top w:val="single" w:sz="8" w:space="0" w:color="93A299" w:themeColor="accent1"/>
          <w:left w:val="single" w:sz="8" w:space="0" w:color="93A299" w:themeColor="accent1"/>
          <w:bottom w:val="single" w:sz="8" w:space="0" w:color="93A299" w:themeColor="accent1"/>
          <w:right w:val="single" w:sz="8" w:space="0" w:color="93A299" w:themeColor="accent1"/>
        </w:tcBorders>
      </w:tcPr>
    </w:tblStylePr>
    <w:tblStylePr w:type="band1Horz">
      <w:tblPr/>
      <w:tcPr>
        <w:tcBorders>
          <w:top w:val="single" w:sz="8" w:space="0" w:color="93A299" w:themeColor="accent1"/>
          <w:left w:val="single" w:sz="8" w:space="0" w:color="93A299" w:themeColor="accent1"/>
          <w:bottom w:val="single" w:sz="8" w:space="0" w:color="93A299" w:themeColor="accent1"/>
          <w:right w:val="single" w:sz="8" w:space="0" w:color="93A299" w:themeColor="accent1"/>
        </w:tcBorders>
      </w:tcPr>
    </w:tblStylePr>
  </w:style>
  <w:style w:type="table" w:styleId="LightList">
    <w:name w:val="Light List"/>
    <w:basedOn w:val="TableNormal"/>
    <w:uiPriority w:val="61"/>
    <w:rsid w:val="00AB022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AB0221"/>
    <w:rPr>
      <w:color w:val="595154" w:themeColor="accent6" w:themeShade="BF"/>
    </w:rPr>
    <w:tblPr>
      <w:tblStyleRowBandSize w:val="1"/>
      <w:tblStyleColBandSize w:val="1"/>
      <w:tblInd w:w="0" w:type="dxa"/>
      <w:tblBorders>
        <w:top w:val="single" w:sz="8" w:space="0" w:color="786C71" w:themeColor="accent6"/>
        <w:bottom w:val="single" w:sz="8" w:space="0" w:color="786C71"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86C71" w:themeColor="accent6"/>
          <w:left w:val="nil"/>
          <w:bottom w:val="single" w:sz="8" w:space="0" w:color="786C71" w:themeColor="accent6"/>
          <w:right w:val="nil"/>
          <w:insideH w:val="nil"/>
          <w:insideV w:val="nil"/>
        </w:tcBorders>
      </w:tcPr>
    </w:tblStylePr>
    <w:tblStylePr w:type="lastRow">
      <w:pPr>
        <w:spacing w:before="0" w:after="0" w:line="240" w:lineRule="auto"/>
      </w:pPr>
      <w:rPr>
        <w:b/>
        <w:bCs/>
      </w:rPr>
      <w:tblPr/>
      <w:tcPr>
        <w:tcBorders>
          <w:top w:val="single" w:sz="8" w:space="0" w:color="786C71" w:themeColor="accent6"/>
          <w:left w:val="nil"/>
          <w:bottom w:val="single" w:sz="8" w:space="0" w:color="786C71"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DADB" w:themeFill="accent6" w:themeFillTint="3F"/>
      </w:tcPr>
    </w:tblStylePr>
    <w:tblStylePr w:type="band1Horz">
      <w:tblPr/>
      <w:tcPr>
        <w:tcBorders>
          <w:left w:val="nil"/>
          <w:right w:val="nil"/>
          <w:insideH w:val="nil"/>
          <w:insideV w:val="nil"/>
        </w:tcBorders>
        <w:shd w:val="clear" w:color="auto" w:fill="DDDADB" w:themeFill="accent6" w:themeFillTint="3F"/>
      </w:tcPr>
    </w:tblStylePr>
  </w:style>
  <w:style w:type="table" w:styleId="LightGrid-Accent1">
    <w:name w:val="Light Grid Accent 1"/>
    <w:basedOn w:val="TableNormal"/>
    <w:uiPriority w:val="62"/>
    <w:rsid w:val="00AB0221"/>
    <w:tblPr>
      <w:tblStyleRowBandSize w:val="1"/>
      <w:tblStyleColBandSize w:val="1"/>
      <w:tblInd w:w="0" w:type="dxa"/>
      <w:tblBorders>
        <w:top w:val="single" w:sz="8" w:space="0" w:color="93A299" w:themeColor="accent1"/>
        <w:left w:val="single" w:sz="8" w:space="0" w:color="93A299" w:themeColor="accent1"/>
        <w:bottom w:val="single" w:sz="8" w:space="0" w:color="93A299" w:themeColor="accent1"/>
        <w:right w:val="single" w:sz="8" w:space="0" w:color="93A299" w:themeColor="accent1"/>
        <w:insideH w:val="single" w:sz="8" w:space="0" w:color="93A299" w:themeColor="accent1"/>
        <w:insideV w:val="single" w:sz="8" w:space="0" w:color="93A299"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3A299" w:themeColor="accent1"/>
          <w:left w:val="single" w:sz="8" w:space="0" w:color="93A299" w:themeColor="accent1"/>
          <w:bottom w:val="single" w:sz="18" w:space="0" w:color="93A299" w:themeColor="accent1"/>
          <w:right w:val="single" w:sz="8" w:space="0" w:color="93A299" w:themeColor="accent1"/>
          <w:insideH w:val="nil"/>
          <w:insideV w:val="single" w:sz="8" w:space="0" w:color="93A299"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3A299" w:themeColor="accent1"/>
          <w:left w:val="single" w:sz="8" w:space="0" w:color="93A299" w:themeColor="accent1"/>
          <w:bottom w:val="single" w:sz="8" w:space="0" w:color="93A299" w:themeColor="accent1"/>
          <w:right w:val="single" w:sz="8" w:space="0" w:color="93A299" w:themeColor="accent1"/>
          <w:insideH w:val="nil"/>
          <w:insideV w:val="single" w:sz="8" w:space="0" w:color="93A299"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3A299" w:themeColor="accent1"/>
          <w:left w:val="single" w:sz="8" w:space="0" w:color="93A299" w:themeColor="accent1"/>
          <w:bottom w:val="single" w:sz="8" w:space="0" w:color="93A299" w:themeColor="accent1"/>
          <w:right w:val="single" w:sz="8" w:space="0" w:color="93A299" w:themeColor="accent1"/>
        </w:tcBorders>
      </w:tcPr>
    </w:tblStylePr>
    <w:tblStylePr w:type="band1Vert">
      <w:tblPr/>
      <w:tcPr>
        <w:tcBorders>
          <w:top w:val="single" w:sz="8" w:space="0" w:color="93A299" w:themeColor="accent1"/>
          <w:left w:val="single" w:sz="8" w:space="0" w:color="93A299" w:themeColor="accent1"/>
          <w:bottom w:val="single" w:sz="8" w:space="0" w:color="93A299" w:themeColor="accent1"/>
          <w:right w:val="single" w:sz="8" w:space="0" w:color="93A299" w:themeColor="accent1"/>
        </w:tcBorders>
        <w:shd w:val="clear" w:color="auto" w:fill="E4E8E5" w:themeFill="accent1" w:themeFillTint="3F"/>
      </w:tcPr>
    </w:tblStylePr>
    <w:tblStylePr w:type="band1Horz">
      <w:tblPr/>
      <w:tcPr>
        <w:tcBorders>
          <w:top w:val="single" w:sz="8" w:space="0" w:color="93A299" w:themeColor="accent1"/>
          <w:left w:val="single" w:sz="8" w:space="0" w:color="93A299" w:themeColor="accent1"/>
          <w:bottom w:val="single" w:sz="8" w:space="0" w:color="93A299" w:themeColor="accent1"/>
          <w:right w:val="single" w:sz="8" w:space="0" w:color="93A299" w:themeColor="accent1"/>
          <w:insideV w:val="single" w:sz="8" w:space="0" w:color="93A299" w:themeColor="accent1"/>
        </w:tcBorders>
        <w:shd w:val="clear" w:color="auto" w:fill="E4E8E5" w:themeFill="accent1" w:themeFillTint="3F"/>
      </w:tcPr>
    </w:tblStylePr>
    <w:tblStylePr w:type="band2Horz">
      <w:tblPr/>
      <w:tcPr>
        <w:tcBorders>
          <w:top w:val="single" w:sz="8" w:space="0" w:color="93A299" w:themeColor="accent1"/>
          <w:left w:val="single" w:sz="8" w:space="0" w:color="93A299" w:themeColor="accent1"/>
          <w:bottom w:val="single" w:sz="8" w:space="0" w:color="93A299" w:themeColor="accent1"/>
          <w:right w:val="single" w:sz="8" w:space="0" w:color="93A299" w:themeColor="accent1"/>
          <w:insideV w:val="single" w:sz="8" w:space="0" w:color="93A299" w:themeColor="accent1"/>
        </w:tcBorders>
      </w:tcPr>
    </w:tblStylePr>
  </w:style>
  <w:style w:type="paragraph" w:styleId="Header">
    <w:name w:val="header"/>
    <w:basedOn w:val="Normal"/>
    <w:link w:val="HeaderChar"/>
    <w:uiPriority w:val="99"/>
    <w:unhideWhenUsed/>
    <w:rsid w:val="00C8754D"/>
    <w:pPr>
      <w:tabs>
        <w:tab w:val="center" w:pos="4536"/>
        <w:tab w:val="right" w:pos="9072"/>
      </w:tabs>
    </w:pPr>
  </w:style>
  <w:style w:type="character" w:customStyle="1" w:styleId="HeaderChar">
    <w:name w:val="Header Char"/>
    <w:basedOn w:val="DefaultParagraphFont"/>
    <w:link w:val="Header"/>
    <w:uiPriority w:val="99"/>
    <w:rsid w:val="00C8754D"/>
    <w:rPr>
      <w:rFonts w:ascii="Calibri Light" w:hAnsi="Calibri Light"/>
    </w:rPr>
  </w:style>
  <w:style w:type="paragraph" w:styleId="Footer">
    <w:name w:val="footer"/>
    <w:basedOn w:val="Normal"/>
    <w:link w:val="FooterChar"/>
    <w:uiPriority w:val="99"/>
    <w:unhideWhenUsed/>
    <w:rsid w:val="00C8754D"/>
    <w:pPr>
      <w:tabs>
        <w:tab w:val="center" w:pos="4536"/>
        <w:tab w:val="right" w:pos="9072"/>
      </w:tabs>
    </w:pPr>
  </w:style>
  <w:style w:type="character" w:customStyle="1" w:styleId="FooterChar">
    <w:name w:val="Footer Char"/>
    <w:basedOn w:val="DefaultParagraphFont"/>
    <w:link w:val="Footer"/>
    <w:uiPriority w:val="99"/>
    <w:rsid w:val="00C8754D"/>
    <w:rPr>
      <w:rFonts w:ascii="Calibri Light" w:hAnsi="Calibri Light"/>
    </w:rPr>
  </w:style>
  <w:style w:type="paragraph" w:styleId="FootnoteText">
    <w:name w:val="footnote text"/>
    <w:basedOn w:val="Normal"/>
    <w:link w:val="FootnoteTextChar"/>
    <w:uiPriority w:val="99"/>
    <w:semiHidden/>
    <w:unhideWhenUsed/>
    <w:rsid w:val="0072575B"/>
    <w:rPr>
      <w:sz w:val="20"/>
      <w:szCs w:val="20"/>
    </w:rPr>
  </w:style>
  <w:style w:type="character" w:customStyle="1" w:styleId="FootnoteTextChar">
    <w:name w:val="Footnote Text Char"/>
    <w:basedOn w:val="DefaultParagraphFont"/>
    <w:link w:val="FootnoteText"/>
    <w:uiPriority w:val="99"/>
    <w:semiHidden/>
    <w:rsid w:val="0072575B"/>
    <w:rPr>
      <w:rFonts w:ascii="Calibri Light" w:hAnsi="Calibri Light"/>
      <w:sz w:val="20"/>
      <w:szCs w:val="20"/>
    </w:rPr>
  </w:style>
  <w:style w:type="character" w:styleId="FootnoteReference">
    <w:name w:val="footnote reference"/>
    <w:basedOn w:val="DefaultParagraphFont"/>
    <w:uiPriority w:val="99"/>
    <w:semiHidden/>
    <w:unhideWhenUsed/>
    <w:rsid w:val="0072575B"/>
    <w:rPr>
      <w:vertAlign w:val="superscript"/>
    </w:rPr>
  </w:style>
  <w:style w:type="paragraph" w:customStyle="1" w:styleId="Standard1">
    <w:name w:val="Standard1"/>
    <w:rsid w:val="00611548"/>
    <w:pPr>
      <w:suppressAutoHyphens/>
      <w:autoSpaceDN w:val="0"/>
      <w:ind w:firstLine="357"/>
      <w:textAlignment w:val="baseline"/>
    </w:pPr>
    <w:rPr>
      <w:rFonts w:ascii="Calibri Light" w:eastAsia="SimSun" w:hAnsi="Calibri Light" w:cs="DejaVu Sans"/>
      <w:kern w:val="3"/>
    </w:rPr>
  </w:style>
  <w:style w:type="paragraph" w:customStyle="1" w:styleId="Textbody">
    <w:name w:val="Text body"/>
    <w:basedOn w:val="Standard1"/>
    <w:rsid w:val="00611548"/>
    <w:pPr>
      <w:spacing w:after="120" w:line="280" w:lineRule="atLeast"/>
      <w:jc w:val="both"/>
    </w:pPr>
    <w:rPr>
      <w:rFonts w:ascii="Arial" w:eastAsia="Times New Roman" w:hAnsi="Arial" w:cs="Arial"/>
      <w:sz w:val="20"/>
      <w:szCs w:val="20"/>
      <w:lang w:eastAsia="de-DE"/>
    </w:rPr>
  </w:style>
  <w:style w:type="character" w:customStyle="1" w:styleId="nx">
    <w:name w:val="nx"/>
    <w:basedOn w:val="DefaultParagraphFont"/>
    <w:rsid w:val="00C4153D"/>
  </w:style>
  <w:style w:type="character" w:customStyle="1" w:styleId="p">
    <w:name w:val="p"/>
    <w:basedOn w:val="DefaultParagraphFont"/>
    <w:rsid w:val="00C4153D"/>
  </w:style>
  <w:style w:type="table" w:customStyle="1" w:styleId="EinfacheTabelle21">
    <w:name w:val="Einfache Tabelle 21"/>
    <w:basedOn w:val="TableNormal"/>
    <w:uiPriority w:val="42"/>
    <w:rsid w:val="00342D1B"/>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ableofFigures">
    <w:name w:val="table of figures"/>
    <w:basedOn w:val="Normal"/>
    <w:next w:val="Normal"/>
    <w:uiPriority w:val="99"/>
    <w:unhideWhenUsed/>
    <w:rsid w:val="00045820"/>
  </w:style>
  <w:style w:type="paragraph" w:styleId="HTMLPreformatted">
    <w:name w:val="HTML Preformatted"/>
    <w:basedOn w:val="Normal"/>
    <w:link w:val="HTMLPreformattedChar"/>
    <w:uiPriority w:val="99"/>
    <w:semiHidden/>
    <w:unhideWhenUsed/>
    <w:rsid w:val="001E04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de-CH"/>
    </w:rPr>
  </w:style>
  <w:style w:type="character" w:customStyle="1" w:styleId="HTMLPreformattedChar">
    <w:name w:val="HTML Preformatted Char"/>
    <w:basedOn w:val="DefaultParagraphFont"/>
    <w:link w:val="HTMLPreformatted"/>
    <w:uiPriority w:val="99"/>
    <w:semiHidden/>
    <w:rsid w:val="001E04DB"/>
    <w:rPr>
      <w:rFonts w:ascii="Courier New" w:eastAsia="Times New Roman" w:hAnsi="Courier New" w:cs="Courier New"/>
      <w:sz w:val="20"/>
      <w:szCs w:val="20"/>
      <w:lang w:eastAsia="de-CH"/>
    </w:rPr>
  </w:style>
  <w:style w:type="character" w:customStyle="1" w:styleId="kd">
    <w:name w:val="kd"/>
    <w:basedOn w:val="DefaultParagraphFont"/>
    <w:rsid w:val="001E04DB"/>
  </w:style>
  <w:style w:type="character" w:customStyle="1" w:styleId="k">
    <w:name w:val="k"/>
    <w:basedOn w:val="DefaultParagraphFont"/>
    <w:rsid w:val="001E04DB"/>
  </w:style>
  <w:style w:type="character" w:customStyle="1" w:styleId="nb">
    <w:name w:val="nb"/>
    <w:basedOn w:val="DefaultParagraphFont"/>
    <w:rsid w:val="001E04DB"/>
  </w:style>
  <w:style w:type="character" w:customStyle="1" w:styleId="o">
    <w:name w:val="o"/>
    <w:basedOn w:val="DefaultParagraphFont"/>
    <w:rsid w:val="001E04DB"/>
  </w:style>
  <w:style w:type="character" w:customStyle="1" w:styleId="mi">
    <w:name w:val="mi"/>
    <w:basedOn w:val="DefaultParagraphFont"/>
    <w:rsid w:val="001E04DB"/>
  </w:style>
  <w:style w:type="character" w:customStyle="1" w:styleId="c1">
    <w:name w:val="c1"/>
    <w:basedOn w:val="DefaultParagraphFont"/>
    <w:rsid w:val="001E04DB"/>
  </w:style>
  <w:style w:type="character" w:styleId="PlaceholderText">
    <w:name w:val="Placeholder Text"/>
    <w:basedOn w:val="DefaultParagraphFont"/>
    <w:uiPriority w:val="99"/>
    <w:semiHidden/>
    <w:rsid w:val="00F42D21"/>
    <w:rPr>
      <w:color w:val="808080"/>
    </w:rPr>
  </w:style>
  <w:style w:type="paragraph" w:styleId="Revision">
    <w:name w:val="Revision"/>
    <w:hidden/>
    <w:uiPriority w:val="99"/>
    <w:semiHidden/>
    <w:rsid w:val="00F42D21"/>
    <w:pPr>
      <w:ind w:firstLine="0"/>
    </w:pPr>
    <w:rPr>
      <w:rFonts w:ascii="Lucida Bright" w:hAnsi="Lucida Bright"/>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772F"/>
    <w:pPr>
      <w:suppressAutoHyphens/>
      <w:autoSpaceDN w:val="0"/>
      <w:spacing w:after="120" w:line="280" w:lineRule="atLeast"/>
      <w:ind w:firstLine="0"/>
      <w:jc w:val="both"/>
      <w:textAlignment w:val="baseline"/>
    </w:pPr>
    <w:rPr>
      <w:rFonts w:ascii="Lucida Bright" w:eastAsia="Times New Roman" w:hAnsi="Lucida Bright" w:cs="Arial"/>
      <w:kern w:val="3"/>
      <w:sz w:val="24"/>
      <w:szCs w:val="24"/>
      <w:lang w:eastAsia="de-DE"/>
    </w:rPr>
  </w:style>
  <w:style w:type="paragraph" w:styleId="Heading1">
    <w:name w:val="heading 1"/>
    <w:basedOn w:val="Normal"/>
    <w:next w:val="Normal"/>
    <w:link w:val="Heading1Char"/>
    <w:uiPriority w:val="9"/>
    <w:qFormat/>
    <w:rsid w:val="004219EC"/>
    <w:pPr>
      <w:numPr>
        <w:numId w:val="2"/>
      </w:numPr>
      <w:spacing w:before="600" w:after="80"/>
      <w:ind w:left="567" w:hanging="567"/>
      <w:outlineLvl w:val="0"/>
    </w:pPr>
    <w:rPr>
      <w:rFonts w:eastAsiaTheme="majorEastAsia" w:cstheme="majorBidi"/>
      <w:b/>
      <w:bCs/>
      <w:sz w:val="28"/>
    </w:rPr>
  </w:style>
  <w:style w:type="paragraph" w:styleId="Heading2">
    <w:name w:val="heading 2"/>
    <w:basedOn w:val="Normal"/>
    <w:next w:val="Normal"/>
    <w:link w:val="Heading2Char"/>
    <w:uiPriority w:val="9"/>
    <w:unhideWhenUsed/>
    <w:qFormat/>
    <w:rsid w:val="008C58E7"/>
    <w:pPr>
      <w:numPr>
        <w:ilvl w:val="1"/>
        <w:numId w:val="2"/>
      </w:numPr>
      <w:spacing w:before="200" w:after="80"/>
      <w:ind w:left="578" w:hanging="578"/>
      <w:outlineLvl w:val="1"/>
    </w:pPr>
    <w:rPr>
      <w:rFonts w:eastAsiaTheme="majorEastAsia" w:cstheme="majorBidi"/>
      <w:b/>
      <w:color w:val="000000" w:themeColor="text1"/>
      <w:sz w:val="26"/>
    </w:rPr>
  </w:style>
  <w:style w:type="paragraph" w:styleId="Heading3">
    <w:name w:val="heading 3"/>
    <w:basedOn w:val="Normal"/>
    <w:next w:val="Normal"/>
    <w:link w:val="Heading3Char"/>
    <w:uiPriority w:val="9"/>
    <w:unhideWhenUsed/>
    <w:qFormat/>
    <w:rsid w:val="001D390C"/>
    <w:pPr>
      <w:numPr>
        <w:ilvl w:val="2"/>
        <w:numId w:val="2"/>
      </w:numPr>
      <w:spacing w:before="200" w:after="80"/>
      <w:ind w:left="720"/>
      <w:outlineLvl w:val="2"/>
    </w:pPr>
    <w:rPr>
      <w:rFonts w:eastAsiaTheme="majorEastAsia" w:cstheme="majorBidi"/>
      <w:b/>
      <w:color w:val="000000" w:themeColor="text1"/>
      <w:sz w:val="26"/>
    </w:rPr>
  </w:style>
  <w:style w:type="paragraph" w:styleId="Heading4">
    <w:name w:val="heading 4"/>
    <w:basedOn w:val="Normal"/>
    <w:next w:val="Normal"/>
    <w:link w:val="Heading4Char"/>
    <w:uiPriority w:val="9"/>
    <w:unhideWhenUsed/>
    <w:qFormat/>
    <w:rsid w:val="00A32E8D"/>
    <w:pPr>
      <w:numPr>
        <w:ilvl w:val="3"/>
        <w:numId w:val="2"/>
      </w:numPr>
      <w:pBdr>
        <w:bottom w:val="single" w:sz="4" w:space="2" w:color="auto"/>
      </w:pBdr>
      <w:tabs>
        <w:tab w:val="left" w:pos="1134"/>
      </w:tabs>
      <w:spacing w:before="200" w:after="80"/>
      <w:ind w:hanging="1572"/>
      <w:outlineLvl w:val="3"/>
    </w:pPr>
    <w:rPr>
      <w:rFonts w:eastAsiaTheme="majorEastAsia" w:cstheme="majorBidi"/>
      <w:b/>
      <w:iCs/>
      <w:color w:val="000000" w:themeColor="text1"/>
      <w:sz w:val="25"/>
      <w:szCs w:val="25"/>
    </w:rPr>
  </w:style>
  <w:style w:type="paragraph" w:styleId="Heading5">
    <w:name w:val="heading 5"/>
    <w:basedOn w:val="Normal"/>
    <w:next w:val="Normal"/>
    <w:link w:val="Heading5Char"/>
    <w:uiPriority w:val="9"/>
    <w:unhideWhenUsed/>
    <w:qFormat/>
    <w:rsid w:val="00885ADF"/>
    <w:pPr>
      <w:spacing w:before="200" w:after="80"/>
      <w:outlineLvl w:val="4"/>
    </w:pPr>
    <w:rPr>
      <w:rFonts w:eastAsiaTheme="majorEastAsia" w:cstheme="majorBidi"/>
      <w:b/>
    </w:rPr>
  </w:style>
  <w:style w:type="paragraph" w:styleId="Heading6">
    <w:name w:val="heading 6"/>
    <w:basedOn w:val="Normal"/>
    <w:next w:val="Normal"/>
    <w:link w:val="Heading6Char"/>
    <w:uiPriority w:val="9"/>
    <w:unhideWhenUsed/>
    <w:qFormat/>
    <w:rsid w:val="00D741F3"/>
    <w:pPr>
      <w:numPr>
        <w:ilvl w:val="5"/>
        <w:numId w:val="2"/>
      </w:numPr>
      <w:spacing w:before="280" w:after="100"/>
      <w:outlineLvl w:val="5"/>
    </w:pPr>
    <w:rPr>
      <w:rFonts w:asciiTheme="majorHAnsi" w:eastAsiaTheme="majorEastAsia" w:hAnsiTheme="majorHAnsi" w:cstheme="majorBidi"/>
      <w:i/>
      <w:iCs/>
      <w:color w:val="93A299" w:themeColor="accent1"/>
    </w:rPr>
  </w:style>
  <w:style w:type="paragraph" w:styleId="Heading7">
    <w:name w:val="heading 7"/>
    <w:basedOn w:val="Normal"/>
    <w:next w:val="Normal"/>
    <w:link w:val="Heading7Char"/>
    <w:uiPriority w:val="9"/>
    <w:unhideWhenUsed/>
    <w:qFormat/>
    <w:rsid w:val="00D741F3"/>
    <w:pPr>
      <w:numPr>
        <w:ilvl w:val="6"/>
        <w:numId w:val="2"/>
      </w:numPr>
      <w:spacing w:before="320" w:after="100"/>
      <w:outlineLvl w:val="6"/>
    </w:pPr>
    <w:rPr>
      <w:rFonts w:asciiTheme="majorHAnsi" w:eastAsiaTheme="majorEastAsia" w:hAnsiTheme="majorHAnsi" w:cstheme="majorBidi"/>
      <w:b/>
      <w:bCs/>
      <w:color w:val="B5AE53" w:themeColor="accent3"/>
      <w:sz w:val="20"/>
      <w:szCs w:val="20"/>
    </w:rPr>
  </w:style>
  <w:style w:type="paragraph" w:styleId="Heading8">
    <w:name w:val="heading 8"/>
    <w:basedOn w:val="Normal"/>
    <w:next w:val="Normal"/>
    <w:link w:val="Heading8Char"/>
    <w:uiPriority w:val="9"/>
    <w:unhideWhenUsed/>
    <w:qFormat/>
    <w:rsid w:val="00D741F3"/>
    <w:pPr>
      <w:numPr>
        <w:ilvl w:val="7"/>
        <w:numId w:val="2"/>
      </w:numPr>
      <w:spacing w:before="320" w:after="100"/>
      <w:outlineLvl w:val="7"/>
    </w:pPr>
    <w:rPr>
      <w:rFonts w:asciiTheme="majorHAnsi" w:eastAsiaTheme="majorEastAsia" w:hAnsiTheme="majorHAnsi" w:cstheme="majorBidi"/>
      <w:b/>
      <w:bCs/>
      <w:i/>
      <w:iCs/>
      <w:color w:val="B5AE53" w:themeColor="accent3"/>
      <w:sz w:val="20"/>
      <w:szCs w:val="20"/>
    </w:rPr>
  </w:style>
  <w:style w:type="paragraph" w:styleId="Heading9">
    <w:name w:val="heading 9"/>
    <w:basedOn w:val="Normal"/>
    <w:next w:val="Normal"/>
    <w:link w:val="Heading9Char"/>
    <w:uiPriority w:val="9"/>
    <w:unhideWhenUsed/>
    <w:qFormat/>
    <w:rsid w:val="00D741F3"/>
    <w:pPr>
      <w:numPr>
        <w:ilvl w:val="8"/>
        <w:numId w:val="2"/>
      </w:numPr>
      <w:spacing w:before="320" w:after="100"/>
      <w:outlineLvl w:val="8"/>
    </w:pPr>
    <w:rPr>
      <w:rFonts w:asciiTheme="majorHAnsi" w:eastAsiaTheme="majorEastAsia" w:hAnsiTheme="majorHAnsi" w:cstheme="majorBidi"/>
      <w:i/>
      <w:iCs/>
      <w:color w:val="B5AE53"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19EC"/>
    <w:rPr>
      <w:rFonts w:ascii="Lucida Bright" w:eastAsiaTheme="majorEastAsia" w:hAnsi="Lucida Bright" w:cstheme="majorBidi"/>
      <w:b/>
      <w:bCs/>
      <w:kern w:val="3"/>
      <w:sz w:val="28"/>
      <w:szCs w:val="24"/>
      <w:lang w:eastAsia="de-DE"/>
    </w:rPr>
  </w:style>
  <w:style w:type="paragraph" w:styleId="PlainText">
    <w:name w:val="Plain Text"/>
    <w:basedOn w:val="Normal"/>
    <w:link w:val="PlainTextChar"/>
    <w:rsid w:val="00EC5CB1"/>
    <w:pPr>
      <w:ind w:left="567"/>
    </w:pPr>
    <w:rPr>
      <w:rFonts w:ascii="Courier New" w:hAnsi="Courier New" w:cs="Courier New"/>
      <w:sz w:val="18"/>
      <w:szCs w:val="18"/>
    </w:rPr>
  </w:style>
  <w:style w:type="character" w:customStyle="1" w:styleId="PlainTextChar">
    <w:name w:val="Plain Text Char"/>
    <w:basedOn w:val="DefaultParagraphFont"/>
    <w:link w:val="PlainText"/>
    <w:rsid w:val="00EC5CB1"/>
    <w:rPr>
      <w:rFonts w:ascii="Courier New" w:eastAsia="Times New Roman" w:hAnsi="Courier New" w:cs="Courier New"/>
      <w:sz w:val="18"/>
      <w:szCs w:val="18"/>
      <w:lang w:eastAsia="de-DE"/>
    </w:rPr>
  </w:style>
  <w:style w:type="character" w:customStyle="1" w:styleId="Heading2Char">
    <w:name w:val="Heading 2 Char"/>
    <w:basedOn w:val="DefaultParagraphFont"/>
    <w:link w:val="Heading2"/>
    <w:uiPriority w:val="9"/>
    <w:rsid w:val="008C58E7"/>
    <w:rPr>
      <w:rFonts w:ascii="Lucida Sans" w:eastAsiaTheme="majorEastAsia" w:hAnsi="Lucida Sans" w:cstheme="majorBidi"/>
      <w:b/>
      <w:color w:val="000000" w:themeColor="text1"/>
      <w:sz w:val="26"/>
      <w:szCs w:val="24"/>
    </w:rPr>
  </w:style>
  <w:style w:type="character" w:customStyle="1" w:styleId="Heading3Char">
    <w:name w:val="Heading 3 Char"/>
    <w:basedOn w:val="DefaultParagraphFont"/>
    <w:link w:val="Heading3"/>
    <w:uiPriority w:val="9"/>
    <w:rsid w:val="001D390C"/>
    <w:rPr>
      <w:rFonts w:ascii="Lucida Bright" w:eastAsiaTheme="majorEastAsia" w:hAnsi="Lucida Bright" w:cstheme="majorBidi"/>
      <w:b/>
      <w:color w:val="000000" w:themeColor="text1"/>
      <w:sz w:val="26"/>
      <w:szCs w:val="24"/>
    </w:rPr>
  </w:style>
  <w:style w:type="character" w:customStyle="1" w:styleId="Heading6Char">
    <w:name w:val="Heading 6 Char"/>
    <w:basedOn w:val="DefaultParagraphFont"/>
    <w:link w:val="Heading6"/>
    <w:uiPriority w:val="9"/>
    <w:rsid w:val="00D741F3"/>
    <w:rPr>
      <w:rFonts w:asciiTheme="majorHAnsi" w:eastAsiaTheme="majorEastAsia" w:hAnsiTheme="majorHAnsi" w:cstheme="majorBidi"/>
      <w:i/>
      <w:iCs/>
      <w:color w:val="93A299" w:themeColor="accent1"/>
    </w:rPr>
  </w:style>
  <w:style w:type="character" w:customStyle="1" w:styleId="Heading7Char">
    <w:name w:val="Heading 7 Char"/>
    <w:basedOn w:val="DefaultParagraphFont"/>
    <w:link w:val="Heading7"/>
    <w:uiPriority w:val="9"/>
    <w:rsid w:val="00D741F3"/>
    <w:rPr>
      <w:rFonts w:asciiTheme="majorHAnsi" w:eastAsiaTheme="majorEastAsia" w:hAnsiTheme="majorHAnsi" w:cstheme="majorBidi"/>
      <w:b/>
      <w:bCs/>
      <w:color w:val="B5AE53" w:themeColor="accent3"/>
      <w:sz w:val="20"/>
      <w:szCs w:val="20"/>
    </w:rPr>
  </w:style>
  <w:style w:type="character" w:customStyle="1" w:styleId="Heading8Char">
    <w:name w:val="Heading 8 Char"/>
    <w:basedOn w:val="DefaultParagraphFont"/>
    <w:link w:val="Heading8"/>
    <w:uiPriority w:val="9"/>
    <w:rsid w:val="00D741F3"/>
    <w:rPr>
      <w:rFonts w:asciiTheme="majorHAnsi" w:eastAsiaTheme="majorEastAsia" w:hAnsiTheme="majorHAnsi" w:cstheme="majorBidi"/>
      <w:b/>
      <w:bCs/>
      <w:i/>
      <w:iCs/>
      <w:color w:val="B5AE53" w:themeColor="accent3"/>
      <w:sz w:val="20"/>
      <w:szCs w:val="20"/>
    </w:rPr>
  </w:style>
  <w:style w:type="character" w:customStyle="1" w:styleId="Heading9Char">
    <w:name w:val="Heading 9 Char"/>
    <w:basedOn w:val="DefaultParagraphFont"/>
    <w:link w:val="Heading9"/>
    <w:uiPriority w:val="9"/>
    <w:rsid w:val="00D741F3"/>
    <w:rPr>
      <w:rFonts w:asciiTheme="majorHAnsi" w:eastAsiaTheme="majorEastAsia" w:hAnsiTheme="majorHAnsi" w:cstheme="majorBidi"/>
      <w:i/>
      <w:iCs/>
      <w:color w:val="B5AE53" w:themeColor="accent3"/>
      <w:sz w:val="20"/>
      <w:szCs w:val="20"/>
    </w:rPr>
  </w:style>
  <w:style w:type="paragraph" w:styleId="BodyText">
    <w:name w:val="Body Text"/>
    <w:basedOn w:val="Normal"/>
    <w:link w:val="BodyTextChar"/>
    <w:rsid w:val="00EC5CB1"/>
    <w:rPr>
      <w:rFonts w:ascii="Arial" w:hAnsi="Arial"/>
      <w:sz w:val="20"/>
      <w:szCs w:val="20"/>
    </w:rPr>
  </w:style>
  <w:style w:type="character" w:customStyle="1" w:styleId="BodyTextChar">
    <w:name w:val="Body Text Char"/>
    <w:basedOn w:val="DefaultParagraphFont"/>
    <w:link w:val="BodyText"/>
    <w:rsid w:val="00EC5CB1"/>
    <w:rPr>
      <w:rFonts w:ascii="Arial" w:eastAsia="Times New Roman" w:hAnsi="Arial" w:cs="Arial"/>
      <w:sz w:val="20"/>
      <w:szCs w:val="20"/>
      <w:lang w:eastAsia="de-DE"/>
    </w:rPr>
  </w:style>
  <w:style w:type="paragraph" w:styleId="ListBullet">
    <w:name w:val="List Bullet"/>
    <w:basedOn w:val="BodyText"/>
    <w:autoRedefine/>
    <w:rsid w:val="00D03EFE"/>
    <w:pPr>
      <w:widowControl w:val="0"/>
      <w:numPr>
        <w:numId w:val="1"/>
      </w:numPr>
      <w:spacing w:after="40"/>
      <w:ind w:left="0" w:firstLine="0"/>
    </w:pPr>
  </w:style>
  <w:style w:type="paragraph" w:customStyle="1" w:styleId="Literatur">
    <w:name w:val="Literatur"/>
    <w:basedOn w:val="Normal"/>
    <w:rsid w:val="00EC5CB1"/>
    <w:pPr>
      <w:spacing w:after="60"/>
      <w:ind w:left="567" w:hanging="567"/>
    </w:pPr>
    <w:rPr>
      <w:rFonts w:ascii="Arial" w:hAnsi="Arial"/>
      <w:noProof/>
      <w:sz w:val="20"/>
      <w:szCs w:val="20"/>
    </w:rPr>
  </w:style>
  <w:style w:type="paragraph" w:customStyle="1" w:styleId="BodyTexteingerahmt">
    <w:name w:val="Body Text eingerahmt"/>
    <w:basedOn w:val="Normal"/>
    <w:rsid w:val="00EC5CB1"/>
    <w:pPr>
      <w:pBdr>
        <w:top w:val="single" w:sz="4" w:space="1" w:color="auto"/>
        <w:left w:val="single" w:sz="4" w:space="4" w:color="auto"/>
        <w:bottom w:val="single" w:sz="4" w:space="1" w:color="auto"/>
        <w:right w:val="single" w:sz="4" w:space="4" w:color="auto"/>
      </w:pBdr>
      <w:spacing w:after="40"/>
      <w:ind w:left="142" w:right="140"/>
    </w:pPr>
    <w:rPr>
      <w:rFonts w:ascii="Arial" w:hAnsi="Arial"/>
      <w:sz w:val="20"/>
      <w:szCs w:val="16"/>
    </w:rPr>
  </w:style>
  <w:style w:type="character" w:customStyle="1" w:styleId="Heading4Char">
    <w:name w:val="Heading 4 Char"/>
    <w:basedOn w:val="DefaultParagraphFont"/>
    <w:link w:val="Heading4"/>
    <w:uiPriority w:val="9"/>
    <w:rsid w:val="00A32E8D"/>
    <w:rPr>
      <w:rFonts w:ascii="Lucida Bright" w:eastAsiaTheme="majorEastAsia" w:hAnsi="Lucida Bright" w:cstheme="majorBidi"/>
      <w:b/>
      <w:iCs/>
      <w:color w:val="000000" w:themeColor="text1"/>
      <w:sz w:val="25"/>
      <w:szCs w:val="25"/>
    </w:rPr>
  </w:style>
  <w:style w:type="character" w:customStyle="1" w:styleId="Heading5Char">
    <w:name w:val="Heading 5 Char"/>
    <w:basedOn w:val="DefaultParagraphFont"/>
    <w:link w:val="Heading5"/>
    <w:uiPriority w:val="9"/>
    <w:rsid w:val="00885ADF"/>
    <w:rPr>
      <w:rFonts w:ascii="Lucida Sans" w:eastAsiaTheme="majorEastAsia" w:hAnsi="Lucida Sans" w:cstheme="majorBidi"/>
      <w:b/>
    </w:rPr>
  </w:style>
  <w:style w:type="paragraph" w:styleId="Caption">
    <w:name w:val="caption"/>
    <w:basedOn w:val="Normal"/>
    <w:next w:val="Normal"/>
    <w:uiPriority w:val="35"/>
    <w:unhideWhenUsed/>
    <w:qFormat/>
    <w:rsid w:val="00885596"/>
    <w:pPr>
      <w:spacing w:before="60" w:after="60" w:line="240" w:lineRule="auto"/>
    </w:pPr>
    <w:rPr>
      <w:b/>
      <w:bCs/>
      <w:sz w:val="18"/>
      <w:szCs w:val="18"/>
    </w:rPr>
  </w:style>
  <w:style w:type="paragraph" w:styleId="Title">
    <w:name w:val="Title"/>
    <w:basedOn w:val="Normal"/>
    <w:next w:val="Normal"/>
    <w:link w:val="TitleChar"/>
    <w:uiPriority w:val="10"/>
    <w:qFormat/>
    <w:rsid w:val="00D741F3"/>
    <w:pPr>
      <w:pBdr>
        <w:top w:val="single" w:sz="8" w:space="10" w:color="C9D0CC" w:themeColor="accent1" w:themeTint="7F"/>
        <w:bottom w:val="single" w:sz="24" w:space="15" w:color="B5AE53" w:themeColor="accent3"/>
      </w:pBdr>
      <w:jc w:val="center"/>
    </w:pPr>
    <w:rPr>
      <w:rFonts w:asciiTheme="majorHAnsi" w:eastAsiaTheme="majorEastAsia" w:hAnsiTheme="majorHAnsi" w:cstheme="majorBidi"/>
      <w:i/>
      <w:iCs/>
      <w:color w:val="47524B" w:themeColor="accent1" w:themeShade="7F"/>
      <w:sz w:val="60"/>
      <w:szCs w:val="60"/>
    </w:rPr>
  </w:style>
  <w:style w:type="character" w:customStyle="1" w:styleId="TitleChar">
    <w:name w:val="Title Char"/>
    <w:basedOn w:val="DefaultParagraphFont"/>
    <w:link w:val="Title"/>
    <w:uiPriority w:val="10"/>
    <w:rsid w:val="00D741F3"/>
    <w:rPr>
      <w:rFonts w:asciiTheme="majorHAnsi" w:eastAsiaTheme="majorEastAsia" w:hAnsiTheme="majorHAnsi" w:cstheme="majorBidi"/>
      <w:i/>
      <w:iCs/>
      <w:color w:val="47524B" w:themeColor="accent1" w:themeShade="7F"/>
      <w:sz w:val="60"/>
      <w:szCs w:val="60"/>
    </w:rPr>
  </w:style>
  <w:style w:type="paragraph" w:styleId="Subtitle">
    <w:name w:val="Subtitle"/>
    <w:basedOn w:val="Normal"/>
    <w:next w:val="Normal"/>
    <w:link w:val="SubtitleChar"/>
    <w:uiPriority w:val="11"/>
    <w:qFormat/>
    <w:rsid w:val="00D741F3"/>
    <w:pPr>
      <w:spacing w:before="200" w:after="900"/>
      <w:jc w:val="right"/>
    </w:pPr>
    <w:rPr>
      <w:i/>
      <w:iCs/>
    </w:rPr>
  </w:style>
  <w:style w:type="character" w:customStyle="1" w:styleId="SubtitleChar">
    <w:name w:val="Subtitle Char"/>
    <w:basedOn w:val="DefaultParagraphFont"/>
    <w:link w:val="Subtitle"/>
    <w:uiPriority w:val="11"/>
    <w:rsid w:val="00D741F3"/>
    <w:rPr>
      <w:i/>
      <w:iCs/>
      <w:sz w:val="24"/>
      <w:szCs w:val="24"/>
    </w:rPr>
  </w:style>
  <w:style w:type="character" w:styleId="Strong">
    <w:name w:val="Strong"/>
    <w:basedOn w:val="DefaultParagraphFont"/>
    <w:uiPriority w:val="22"/>
    <w:qFormat/>
    <w:rsid w:val="00D741F3"/>
    <w:rPr>
      <w:b/>
      <w:bCs/>
      <w:spacing w:val="0"/>
    </w:rPr>
  </w:style>
  <w:style w:type="character" w:styleId="Emphasis">
    <w:name w:val="Emphasis"/>
    <w:uiPriority w:val="20"/>
    <w:qFormat/>
    <w:rsid w:val="00D741F3"/>
    <w:rPr>
      <w:b/>
      <w:bCs/>
      <w:i/>
      <w:iCs/>
      <w:color w:val="5A5A5A" w:themeColor="text1" w:themeTint="A5"/>
    </w:rPr>
  </w:style>
  <w:style w:type="paragraph" w:styleId="NoSpacing">
    <w:name w:val="No Spacing"/>
    <w:basedOn w:val="Normal"/>
    <w:link w:val="NoSpacingChar"/>
    <w:uiPriority w:val="1"/>
    <w:qFormat/>
    <w:rsid w:val="00D741F3"/>
  </w:style>
  <w:style w:type="paragraph" w:styleId="ListParagraph">
    <w:name w:val="List Paragraph"/>
    <w:basedOn w:val="Normal"/>
    <w:uiPriority w:val="34"/>
    <w:qFormat/>
    <w:rsid w:val="00D741F3"/>
    <w:pPr>
      <w:ind w:left="720"/>
      <w:contextualSpacing/>
    </w:pPr>
  </w:style>
  <w:style w:type="paragraph" w:styleId="Quote">
    <w:name w:val="Quote"/>
    <w:basedOn w:val="Normal"/>
    <w:next w:val="Normal"/>
    <w:link w:val="QuoteChar"/>
    <w:uiPriority w:val="29"/>
    <w:qFormat/>
    <w:rsid w:val="00D741F3"/>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D741F3"/>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D741F3"/>
    <w:pPr>
      <w:pBdr>
        <w:top w:val="single" w:sz="12" w:space="10" w:color="D3D9D6" w:themeColor="accent1" w:themeTint="66"/>
        <w:left w:val="single" w:sz="36" w:space="4" w:color="93A299" w:themeColor="accent1"/>
        <w:bottom w:val="single" w:sz="24" w:space="10" w:color="B5AE53" w:themeColor="accent3"/>
        <w:right w:val="single" w:sz="36" w:space="4" w:color="93A299" w:themeColor="accent1"/>
      </w:pBdr>
      <w:shd w:val="clear" w:color="auto" w:fill="93A299" w:themeFill="accent1"/>
      <w:spacing w:before="320" w:after="320" w:line="300" w:lineRule="auto"/>
      <w:ind w:left="1440" w:right="1440"/>
    </w:pPr>
    <w:rPr>
      <w:rFonts w:asciiTheme="majorHAnsi" w:eastAsiaTheme="majorEastAsia" w:hAnsiTheme="majorHAnsi" w:cstheme="majorBidi"/>
      <w:i/>
      <w:iCs/>
      <w:color w:val="FFFFFF" w:themeColor="background1"/>
    </w:rPr>
  </w:style>
  <w:style w:type="character" w:customStyle="1" w:styleId="IntenseQuoteChar">
    <w:name w:val="Intense Quote Char"/>
    <w:basedOn w:val="DefaultParagraphFont"/>
    <w:link w:val="IntenseQuote"/>
    <w:uiPriority w:val="30"/>
    <w:rsid w:val="00D741F3"/>
    <w:rPr>
      <w:rFonts w:asciiTheme="majorHAnsi" w:eastAsiaTheme="majorEastAsia" w:hAnsiTheme="majorHAnsi" w:cstheme="majorBidi"/>
      <w:i/>
      <w:iCs/>
      <w:color w:val="FFFFFF" w:themeColor="background1"/>
      <w:sz w:val="24"/>
      <w:szCs w:val="24"/>
      <w:shd w:val="clear" w:color="auto" w:fill="93A299" w:themeFill="accent1"/>
    </w:rPr>
  </w:style>
  <w:style w:type="character" w:styleId="SubtleEmphasis">
    <w:name w:val="Subtle Emphasis"/>
    <w:uiPriority w:val="19"/>
    <w:qFormat/>
    <w:rsid w:val="00D741F3"/>
    <w:rPr>
      <w:i/>
      <w:iCs/>
      <w:color w:val="5A5A5A" w:themeColor="text1" w:themeTint="A5"/>
    </w:rPr>
  </w:style>
  <w:style w:type="character" w:styleId="IntenseEmphasis">
    <w:name w:val="Intense Emphasis"/>
    <w:uiPriority w:val="21"/>
    <w:qFormat/>
    <w:rsid w:val="00D741F3"/>
    <w:rPr>
      <w:b/>
      <w:bCs/>
      <w:i/>
      <w:iCs/>
      <w:color w:val="93A299" w:themeColor="accent1"/>
      <w:sz w:val="22"/>
      <w:szCs w:val="22"/>
    </w:rPr>
  </w:style>
  <w:style w:type="character" w:styleId="SubtleReference">
    <w:name w:val="Subtle Reference"/>
    <w:uiPriority w:val="31"/>
    <w:qFormat/>
    <w:rsid w:val="00D741F3"/>
    <w:rPr>
      <w:color w:val="auto"/>
      <w:u w:val="single" w:color="B5AE53" w:themeColor="accent3"/>
    </w:rPr>
  </w:style>
  <w:style w:type="character" w:styleId="IntenseReference">
    <w:name w:val="Intense Reference"/>
    <w:basedOn w:val="DefaultParagraphFont"/>
    <w:uiPriority w:val="32"/>
    <w:qFormat/>
    <w:rsid w:val="00D741F3"/>
    <w:rPr>
      <w:b/>
      <w:bCs/>
      <w:color w:val="8A843B" w:themeColor="accent3" w:themeShade="BF"/>
      <w:u w:val="single" w:color="B5AE53" w:themeColor="accent3"/>
    </w:rPr>
  </w:style>
  <w:style w:type="character" w:styleId="BookTitle">
    <w:name w:val="Book Title"/>
    <w:basedOn w:val="DefaultParagraphFont"/>
    <w:uiPriority w:val="33"/>
    <w:qFormat/>
    <w:rsid w:val="00D741F3"/>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D741F3"/>
    <w:pPr>
      <w:outlineLvl w:val="9"/>
    </w:pPr>
    <w:rPr>
      <w:lang w:bidi="en-US"/>
    </w:rPr>
  </w:style>
  <w:style w:type="paragraph" w:styleId="BalloonText">
    <w:name w:val="Balloon Text"/>
    <w:basedOn w:val="Normal"/>
    <w:link w:val="BalloonTextChar"/>
    <w:uiPriority w:val="99"/>
    <w:semiHidden/>
    <w:unhideWhenUsed/>
    <w:rsid w:val="00EC5CB1"/>
    <w:rPr>
      <w:rFonts w:ascii="Tahoma" w:hAnsi="Tahoma" w:cs="Tahoma"/>
      <w:sz w:val="16"/>
      <w:szCs w:val="16"/>
    </w:rPr>
  </w:style>
  <w:style w:type="character" w:customStyle="1" w:styleId="BalloonTextChar">
    <w:name w:val="Balloon Text Char"/>
    <w:basedOn w:val="DefaultParagraphFont"/>
    <w:link w:val="BalloonText"/>
    <w:uiPriority w:val="99"/>
    <w:semiHidden/>
    <w:rsid w:val="00EC5CB1"/>
    <w:rPr>
      <w:rFonts w:ascii="Tahoma" w:hAnsi="Tahoma" w:cs="Tahoma"/>
      <w:color w:val="5A5A5A" w:themeColor="text1" w:themeTint="A5"/>
      <w:sz w:val="16"/>
      <w:szCs w:val="16"/>
    </w:rPr>
  </w:style>
  <w:style w:type="character" w:customStyle="1" w:styleId="NoSpacingChar">
    <w:name w:val="No Spacing Char"/>
    <w:basedOn w:val="DefaultParagraphFont"/>
    <w:link w:val="NoSpacing"/>
    <w:uiPriority w:val="1"/>
    <w:rsid w:val="00D741F3"/>
  </w:style>
  <w:style w:type="table" w:styleId="TableGrid">
    <w:name w:val="Table Grid"/>
    <w:basedOn w:val="TableNormal"/>
    <w:uiPriority w:val="59"/>
    <w:rsid w:val="000B09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um">
    <w:name w:val="num"/>
    <w:basedOn w:val="DefaultParagraphFont"/>
    <w:rsid w:val="000B0994"/>
  </w:style>
  <w:style w:type="character" w:customStyle="1" w:styleId="apple-converted-space">
    <w:name w:val="apple-converted-space"/>
    <w:basedOn w:val="DefaultParagraphFont"/>
    <w:rsid w:val="000B0994"/>
  </w:style>
  <w:style w:type="character" w:customStyle="1" w:styleId="dirsegtext">
    <w:name w:val="dirsegtext"/>
    <w:basedOn w:val="DefaultParagraphFont"/>
    <w:rsid w:val="000B0994"/>
  </w:style>
  <w:style w:type="character" w:styleId="Hyperlink">
    <w:name w:val="Hyperlink"/>
    <w:basedOn w:val="DefaultParagraphFont"/>
    <w:uiPriority w:val="99"/>
    <w:unhideWhenUsed/>
    <w:rsid w:val="000849A7"/>
    <w:rPr>
      <w:color w:val="0000FF"/>
      <w:u w:val="single"/>
    </w:rPr>
  </w:style>
  <w:style w:type="character" w:customStyle="1" w:styleId="dddirectionstepletter">
    <w:name w:val="dd_directionstepletter"/>
    <w:basedOn w:val="DefaultParagraphFont"/>
    <w:rsid w:val="000849A7"/>
  </w:style>
  <w:style w:type="character" w:customStyle="1" w:styleId="ddintersectionhint">
    <w:name w:val="dd_intersectionhint"/>
    <w:basedOn w:val="DefaultParagraphFont"/>
    <w:rsid w:val="000849A7"/>
  </w:style>
  <w:style w:type="table" w:styleId="LightShading-Accent5">
    <w:name w:val="Light Shading Accent 5"/>
    <w:basedOn w:val="TableNormal"/>
    <w:uiPriority w:val="60"/>
    <w:rsid w:val="009D7F8A"/>
    <w:rPr>
      <w:color w:val="CC921A" w:themeColor="accent5" w:themeShade="BF"/>
    </w:rPr>
    <w:tblPr>
      <w:tblStyleRowBandSize w:val="1"/>
      <w:tblStyleColBandSize w:val="1"/>
      <w:tblInd w:w="0" w:type="dxa"/>
      <w:tblBorders>
        <w:top w:val="single" w:sz="8" w:space="0" w:color="E8B54D" w:themeColor="accent5"/>
        <w:bottom w:val="single" w:sz="8" w:space="0" w:color="E8B54D"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8B54D" w:themeColor="accent5"/>
          <w:left w:val="nil"/>
          <w:bottom w:val="single" w:sz="8" w:space="0" w:color="E8B54D" w:themeColor="accent5"/>
          <w:right w:val="nil"/>
          <w:insideH w:val="nil"/>
          <w:insideV w:val="nil"/>
        </w:tcBorders>
      </w:tcPr>
    </w:tblStylePr>
    <w:tblStylePr w:type="lastRow">
      <w:pPr>
        <w:spacing w:before="0" w:after="0" w:line="240" w:lineRule="auto"/>
      </w:pPr>
      <w:rPr>
        <w:b/>
        <w:bCs/>
      </w:rPr>
      <w:tblPr/>
      <w:tcPr>
        <w:tcBorders>
          <w:top w:val="single" w:sz="8" w:space="0" w:color="E8B54D" w:themeColor="accent5"/>
          <w:left w:val="nil"/>
          <w:bottom w:val="single" w:sz="8" w:space="0" w:color="E8B54D"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ECD3" w:themeFill="accent5" w:themeFillTint="3F"/>
      </w:tcPr>
    </w:tblStylePr>
    <w:tblStylePr w:type="band1Horz">
      <w:tblPr/>
      <w:tcPr>
        <w:tcBorders>
          <w:left w:val="nil"/>
          <w:right w:val="nil"/>
          <w:insideH w:val="nil"/>
          <w:insideV w:val="nil"/>
        </w:tcBorders>
        <w:shd w:val="clear" w:color="auto" w:fill="F9ECD3" w:themeFill="accent5" w:themeFillTint="3F"/>
      </w:tcPr>
    </w:tblStylePr>
  </w:style>
  <w:style w:type="table" w:styleId="LightList-Accent5">
    <w:name w:val="Light List Accent 5"/>
    <w:basedOn w:val="TableNormal"/>
    <w:uiPriority w:val="61"/>
    <w:rsid w:val="009D7F8A"/>
    <w:tblPr>
      <w:tblStyleRowBandSize w:val="1"/>
      <w:tblStyleColBandSize w:val="1"/>
      <w:tblInd w:w="0" w:type="dxa"/>
      <w:tblBorders>
        <w:top w:val="single" w:sz="8" w:space="0" w:color="E8B54D" w:themeColor="accent5"/>
        <w:left w:val="single" w:sz="8" w:space="0" w:color="E8B54D" w:themeColor="accent5"/>
        <w:bottom w:val="single" w:sz="8" w:space="0" w:color="E8B54D" w:themeColor="accent5"/>
        <w:right w:val="single" w:sz="8" w:space="0" w:color="E8B54D"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8B54D" w:themeFill="accent5"/>
      </w:tcPr>
    </w:tblStylePr>
    <w:tblStylePr w:type="lastRow">
      <w:pPr>
        <w:spacing w:before="0" w:after="0" w:line="240" w:lineRule="auto"/>
      </w:pPr>
      <w:rPr>
        <w:b/>
        <w:bCs/>
      </w:rPr>
      <w:tblPr/>
      <w:tcPr>
        <w:tcBorders>
          <w:top w:val="double" w:sz="6" w:space="0" w:color="E8B54D" w:themeColor="accent5"/>
          <w:left w:val="single" w:sz="8" w:space="0" w:color="E8B54D" w:themeColor="accent5"/>
          <w:bottom w:val="single" w:sz="8" w:space="0" w:color="E8B54D" w:themeColor="accent5"/>
          <w:right w:val="single" w:sz="8" w:space="0" w:color="E8B54D" w:themeColor="accent5"/>
        </w:tcBorders>
      </w:tcPr>
    </w:tblStylePr>
    <w:tblStylePr w:type="firstCol">
      <w:rPr>
        <w:b/>
        <w:bCs/>
      </w:rPr>
    </w:tblStylePr>
    <w:tblStylePr w:type="lastCol">
      <w:rPr>
        <w:b/>
        <w:bCs/>
      </w:rPr>
    </w:tblStylePr>
    <w:tblStylePr w:type="band1Vert">
      <w:tblPr/>
      <w:tcPr>
        <w:tcBorders>
          <w:top w:val="single" w:sz="8" w:space="0" w:color="E8B54D" w:themeColor="accent5"/>
          <w:left w:val="single" w:sz="8" w:space="0" w:color="E8B54D" w:themeColor="accent5"/>
          <w:bottom w:val="single" w:sz="8" w:space="0" w:color="E8B54D" w:themeColor="accent5"/>
          <w:right w:val="single" w:sz="8" w:space="0" w:color="E8B54D" w:themeColor="accent5"/>
        </w:tcBorders>
      </w:tcPr>
    </w:tblStylePr>
    <w:tblStylePr w:type="band1Horz">
      <w:tblPr/>
      <w:tcPr>
        <w:tcBorders>
          <w:top w:val="single" w:sz="8" w:space="0" w:color="E8B54D" w:themeColor="accent5"/>
          <w:left w:val="single" w:sz="8" w:space="0" w:color="E8B54D" w:themeColor="accent5"/>
          <w:bottom w:val="single" w:sz="8" w:space="0" w:color="E8B54D" w:themeColor="accent5"/>
          <w:right w:val="single" w:sz="8" w:space="0" w:color="E8B54D" w:themeColor="accent5"/>
        </w:tcBorders>
      </w:tcPr>
    </w:tblStylePr>
  </w:style>
  <w:style w:type="character" w:styleId="FollowedHyperlink">
    <w:name w:val="FollowedHyperlink"/>
    <w:basedOn w:val="DefaultParagraphFont"/>
    <w:uiPriority w:val="99"/>
    <w:semiHidden/>
    <w:unhideWhenUsed/>
    <w:rsid w:val="00EE5307"/>
    <w:rPr>
      <w:color w:val="B2B2B2" w:themeColor="followedHyperlink"/>
      <w:u w:val="single"/>
    </w:rPr>
  </w:style>
  <w:style w:type="paragraph" w:styleId="TOC2">
    <w:name w:val="toc 2"/>
    <w:basedOn w:val="Normal"/>
    <w:next w:val="Normal"/>
    <w:autoRedefine/>
    <w:uiPriority w:val="39"/>
    <w:unhideWhenUsed/>
    <w:rsid w:val="00F42D21"/>
    <w:pPr>
      <w:tabs>
        <w:tab w:val="left" w:pos="880"/>
        <w:tab w:val="right" w:leader="dot" w:pos="9060"/>
      </w:tabs>
      <w:spacing w:after="100"/>
      <w:ind w:left="240"/>
    </w:pPr>
    <w:rPr>
      <w:noProof/>
      <w:sz w:val="22"/>
    </w:rPr>
  </w:style>
  <w:style w:type="paragraph" w:styleId="TOC1">
    <w:name w:val="toc 1"/>
    <w:basedOn w:val="Normal"/>
    <w:next w:val="Normal"/>
    <w:autoRedefine/>
    <w:uiPriority w:val="39"/>
    <w:unhideWhenUsed/>
    <w:rsid w:val="001C7749"/>
    <w:pPr>
      <w:spacing w:after="100"/>
    </w:pPr>
  </w:style>
  <w:style w:type="paragraph" w:styleId="TOC3">
    <w:name w:val="toc 3"/>
    <w:basedOn w:val="Normal"/>
    <w:next w:val="Normal"/>
    <w:autoRedefine/>
    <w:uiPriority w:val="39"/>
    <w:unhideWhenUsed/>
    <w:rsid w:val="001C7749"/>
    <w:pPr>
      <w:spacing w:after="100"/>
      <w:ind w:left="480"/>
    </w:pPr>
  </w:style>
  <w:style w:type="paragraph" w:styleId="Bibliography">
    <w:name w:val="Bibliography"/>
    <w:basedOn w:val="Normal"/>
    <w:next w:val="Normal"/>
    <w:uiPriority w:val="37"/>
    <w:unhideWhenUsed/>
    <w:rsid w:val="00006086"/>
  </w:style>
  <w:style w:type="paragraph" w:styleId="NormalWeb">
    <w:name w:val="Normal (Web)"/>
    <w:basedOn w:val="Normal"/>
    <w:uiPriority w:val="99"/>
    <w:unhideWhenUsed/>
    <w:rsid w:val="00DA4C99"/>
    <w:pPr>
      <w:spacing w:before="240" w:after="240"/>
      <w:ind w:right="240"/>
    </w:pPr>
    <w:rPr>
      <w:rFonts w:ascii="Times New Roman" w:hAnsi="Times New Roman" w:cs="Times New Roman"/>
      <w:lang w:eastAsia="de-CH"/>
    </w:rPr>
  </w:style>
  <w:style w:type="table" w:styleId="LightShading">
    <w:name w:val="Light Shading"/>
    <w:basedOn w:val="TableNormal"/>
    <w:uiPriority w:val="60"/>
    <w:rsid w:val="00AB022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4">
    <w:name w:val="Light Shading Accent 4"/>
    <w:basedOn w:val="TableNormal"/>
    <w:uiPriority w:val="60"/>
    <w:rsid w:val="00AB0221"/>
    <w:rPr>
      <w:color w:val="625F42" w:themeColor="accent4" w:themeShade="BF"/>
    </w:rPr>
    <w:tblPr>
      <w:tblStyleRowBandSize w:val="1"/>
      <w:tblStyleColBandSize w:val="1"/>
      <w:tblInd w:w="0" w:type="dxa"/>
      <w:tblBorders>
        <w:top w:val="single" w:sz="8" w:space="0" w:color="848058" w:themeColor="accent4"/>
        <w:bottom w:val="single" w:sz="8" w:space="0" w:color="848058"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48058" w:themeColor="accent4"/>
          <w:left w:val="nil"/>
          <w:bottom w:val="single" w:sz="8" w:space="0" w:color="848058" w:themeColor="accent4"/>
          <w:right w:val="nil"/>
          <w:insideH w:val="nil"/>
          <w:insideV w:val="nil"/>
        </w:tcBorders>
      </w:tcPr>
    </w:tblStylePr>
    <w:tblStylePr w:type="lastRow">
      <w:pPr>
        <w:spacing w:before="0" w:after="0" w:line="240" w:lineRule="auto"/>
      </w:pPr>
      <w:rPr>
        <w:b/>
        <w:bCs/>
      </w:rPr>
      <w:tblPr/>
      <w:tcPr>
        <w:tcBorders>
          <w:top w:val="single" w:sz="8" w:space="0" w:color="848058" w:themeColor="accent4"/>
          <w:left w:val="nil"/>
          <w:bottom w:val="single" w:sz="8" w:space="0" w:color="848058"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2E0D4" w:themeFill="accent4" w:themeFillTint="3F"/>
      </w:tcPr>
    </w:tblStylePr>
    <w:tblStylePr w:type="band1Horz">
      <w:tblPr/>
      <w:tcPr>
        <w:tcBorders>
          <w:left w:val="nil"/>
          <w:right w:val="nil"/>
          <w:insideH w:val="nil"/>
          <w:insideV w:val="nil"/>
        </w:tcBorders>
        <w:shd w:val="clear" w:color="auto" w:fill="E2E0D4" w:themeFill="accent4" w:themeFillTint="3F"/>
      </w:tcPr>
    </w:tblStylePr>
  </w:style>
  <w:style w:type="table" w:styleId="LightList-Accent1">
    <w:name w:val="Light List Accent 1"/>
    <w:basedOn w:val="TableNormal"/>
    <w:uiPriority w:val="61"/>
    <w:rsid w:val="00AB0221"/>
    <w:tblPr>
      <w:tblStyleRowBandSize w:val="1"/>
      <w:tblStyleColBandSize w:val="1"/>
      <w:tblInd w:w="0" w:type="dxa"/>
      <w:tblBorders>
        <w:top w:val="single" w:sz="8" w:space="0" w:color="93A299" w:themeColor="accent1"/>
        <w:left w:val="single" w:sz="8" w:space="0" w:color="93A299" w:themeColor="accent1"/>
        <w:bottom w:val="single" w:sz="8" w:space="0" w:color="93A299" w:themeColor="accent1"/>
        <w:right w:val="single" w:sz="8" w:space="0" w:color="93A299"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3A299" w:themeFill="accent1"/>
      </w:tcPr>
    </w:tblStylePr>
    <w:tblStylePr w:type="lastRow">
      <w:pPr>
        <w:spacing w:before="0" w:after="0" w:line="240" w:lineRule="auto"/>
      </w:pPr>
      <w:rPr>
        <w:b/>
        <w:bCs/>
      </w:rPr>
      <w:tblPr/>
      <w:tcPr>
        <w:tcBorders>
          <w:top w:val="double" w:sz="6" w:space="0" w:color="93A299" w:themeColor="accent1"/>
          <w:left w:val="single" w:sz="8" w:space="0" w:color="93A299" w:themeColor="accent1"/>
          <w:bottom w:val="single" w:sz="8" w:space="0" w:color="93A299" w:themeColor="accent1"/>
          <w:right w:val="single" w:sz="8" w:space="0" w:color="93A299" w:themeColor="accent1"/>
        </w:tcBorders>
      </w:tcPr>
    </w:tblStylePr>
    <w:tblStylePr w:type="firstCol">
      <w:rPr>
        <w:b/>
        <w:bCs/>
      </w:rPr>
    </w:tblStylePr>
    <w:tblStylePr w:type="lastCol">
      <w:rPr>
        <w:b/>
        <w:bCs/>
      </w:rPr>
    </w:tblStylePr>
    <w:tblStylePr w:type="band1Vert">
      <w:tblPr/>
      <w:tcPr>
        <w:tcBorders>
          <w:top w:val="single" w:sz="8" w:space="0" w:color="93A299" w:themeColor="accent1"/>
          <w:left w:val="single" w:sz="8" w:space="0" w:color="93A299" w:themeColor="accent1"/>
          <w:bottom w:val="single" w:sz="8" w:space="0" w:color="93A299" w:themeColor="accent1"/>
          <w:right w:val="single" w:sz="8" w:space="0" w:color="93A299" w:themeColor="accent1"/>
        </w:tcBorders>
      </w:tcPr>
    </w:tblStylePr>
    <w:tblStylePr w:type="band1Horz">
      <w:tblPr/>
      <w:tcPr>
        <w:tcBorders>
          <w:top w:val="single" w:sz="8" w:space="0" w:color="93A299" w:themeColor="accent1"/>
          <w:left w:val="single" w:sz="8" w:space="0" w:color="93A299" w:themeColor="accent1"/>
          <w:bottom w:val="single" w:sz="8" w:space="0" w:color="93A299" w:themeColor="accent1"/>
          <w:right w:val="single" w:sz="8" w:space="0" w:color="93A299" w:themeColor="accent1"/>
        </w:tcBorders>
      </w:tcPr>
    </w:tblStylePr>
  </w:style>
  <w:style w:type="table" w:styleId="LightList">
    <w:name w:val="Light List"/>
    <w:basedOn w:val="TableNormal"/>
    <w:uiPriority w:val="61"/>
    <w:rsid w:val="00AB022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AB0221"/>
    <w:rPr>
      <w:color w:val="595154" w:themeColor="accent6" w:themeShade="BF"/>
    </w:rPr>
    <w:tblPr>
      <w:tblStyleRowBandSize w:val="1"/>
      <w:tblStyleColBandSize w:val="1"/>
      <w:tblInd w:w="0" w:type="dxa"/>
      <w:tblBorders>
        <w:top w:val="single" w:sz="8" w:space="0" w:color="786C71" w:themeColor="accent6"/>
        <w:bottom w:val="single" w:sz="8" w:space="0" w:color="786C71"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86C71" w:themeColor="accent6"/>
          <w:left w:val="nil"/>
          <w:bottom w:val="single" w:sz="8" w:space="0" w:color="786C71" w:themeColor="accent6"/>
          <w:right w:val="nil"/>
          <w:insideH w:val="nil"/>
          <w:insideV w:val="nil"/>
        </w:tcBorders>
      </w:tcPr>
    </w:tblStylePr>
    <w:tblStylePr w:type="lastRow">
      <w:pPr>
        <w:spacing w:before="0" w:after="0" w:line="240" w:lineRule="auto"/>
      </w:pPr>
      <w:rPr>
        <w:b/>
        <w:bCs/>
      </w:rPr>
      <w:tblPr/>
      <w:tcPr>
        <w:tcBorders>
          <w:top w:val="single" w:sz="8" w:space="0" w:color="786C71" w:themeColor="accent6"/>
          <w:left w:val="nil"/>
          <w:bottom w:val="single" w:sz="8" w:space="0" w:color="786C71"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DADB" w:themeFill="accent6" w:themeFillTint="3F"/>
      </w:tcPr>
    </w:tblStylePr>
    <w:tblStylePr w:type="band1Horz">
      <w:tblPr/>
      <w:tcPr>
        <w:tcBorders>
          <w:left w:val="nil"/>
          <w:right w:val="nil"/>
          <w:insideH w:val="nil"/>
          <w:insideV w:val="nil"/>
        </w:tcBorders>
        <w:shd w:val="clear" w:color="auto" w:fill="DDDADB" w:themeFill="accent6" w:themeFillTint="3F"/>
      </w:tcPr>
    </w:tblStylePr>
  </w:style>
  <w:style w:type="table" w:styleId="LightGrid-Accent1">
    <w:name w:val="Light Grid Accent 1"/>
    <w:basedOn w:val="TableNormal"/>
    <w:uiPriority w:val="62"/>
    <w:rsid w:val="00AB0221"/>
    <w:tblPr>
      <w:tblStyleRowBandSize w:val="1"/>
      <w:tblStyleColBandSize w:val="1"/>
      <w:tblInd w:w="0" w:type="dxa"/>
      <w:tblBorders>
        <w:top w:val="single" w:sz="8" w:space="0" w:color="93A299" w:themeColor="accent1"/>
        <w:left w:val="single" w:sz="8" w:space="0" w:color="93A299" w:themeColor="accent1"/>
        <w:bottom w:val="single" w:sz="8" w:space="0" w:color="93A299" w:themeColor="accent1"/>
        <w:right w:val="single" w:sz="8" w:space="0" w:color="93A299" w:themeColor="accent1"/>
        <w:insideH w:val="single" w:sz="8" w:space="0" w:color="93A299" w:themeColor="accent1"/>
        <w:insideV w:val="single" w:sz="8" w:space="0" w:color="93A299"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3A299" w:themeColor="accent1"/>
          <w:left w:val="single" w:sz="8" w:space="0" w:color="93A299" w:themeColor="accent1"/>
          <w:bottom w:val="single" w:sz="18" w:space="0" w:color="93A299" w:themeColor="accent1"/>
          <w:right w:val="single" w:sz="8" w:space="0" w:color="93A299" w:themeColor="accent1"/>
          <w:insideH w:val="nil"/>
          <w:insideV w:val="single" w:sz="8" w:space="0" w:color="93A299"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3A299" w:themeColor="accent1"/>
          <w:left w:val="single" w:sz="8" w:space="0" w:color="93A299" w:themeColor="accent1"/>
          <w:bottom w:val="single" w:sz="8" w:space="0" w:color="93A299" w:themeColor="accent1"/>
          <w:right w:val="single" w:sz="8" w:space="0" w:color="93A299" w:themeColor="accent1"/>
          <w:insideH w:val="nil"/>
          <w:insideV w:val="single" w:sz="8" w:space="0" w:color="93A299"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3A299" w:themeColor="accent1"/>
          <w:left w:val="single" w:sz="8" w:space="0" w:color="93A299" w:themeColor="accent1"/>
          <w:bottom w:val="single" w:sz="8" w:space="0" w:color="93A299" w:themeColor="accent1"/>
          <w:right w:val="single" w:sz="8" w:space="0" w:color="93A299" w:themeColor="accent1"/>
        </w:tcBorders>
      </w:tcPr>
    </w:tblStylePr>
    <w:tblStylePr w:type="band1Vert">
      <w:tblPr/>
      <w:tcPr>
        <w:tcBorders>
          <w:top w:val="single" w:sz="8" w:space="0" w:color="93A299" w:themeColor="accent1"/>
          <w:left w:val="single" w:sz="8" w:space="0" w:color="93A299" w:themeColor="accent1"/>
          <w:bottom w:val="single" w:sz="8" w:space="0" w:color="93A299" w:themeColor="accent1"/>
          <w:right w:val="single" w:sz="8" w:space="0" w:color="93A299" w:themeColor="accent1"/>
        </w:tcBorders>
        <w:shd w:val="clear" w:color="auto" w:fill="E4E8E5" w:themeFill="accent1" w:themeFillTint="3F"/>
      </w:tcPr>
    </w:tblStylePr>
    <w:tblStylePr w:type="band1Horz">
      <w:tblPr/>
      <w:tcPr>
        <w:tcBorders>
          <w:top w:val="single" w:sz="8" w:space="0" w:color="93A299" w:themeColor="accent1"/>
          <w:left w:val="single" w:sz="8" w:space="0" w:color="93A299" w:themeColor="accent1"/>
          <w:bottom w:val="single" w:sz="8" w:space="0" w:color="93A299" w:themeColor="accent1"/>
          <w:right w:val="single" w:sz="8" w:space="0" w:color="93A299" w:themeColor="accent1"/>
          <w:insideV w:val="single" w:sz="8" w:space="0" w:color="93A299" w:themeColor="accent1"/>
        </w:tcBorders>
        <w:shd w:val="clear" w:color="auto" w:fill="E4E8E5" w:themeFill="accent1" w:themeFillTint="3F"/>
      </w:tcPr>
    </w:tblStylePr>
    <w:tblStylePr w:type="band2Horz">
      <w:tblPr/>
      <w:tcPr>
        <w:tcBorders>
          <w:top w:val="single" w:sz="8" w:space="0" w:color="93A299" w:themeColor="accent1"/>
          <w:left w:val="single" w:sz="8" w:space="0" w:color="93A299" w:themeColor="accent1"/>
          <w:bottom w:val="single" w:sz="8" w:space="0" w:color="93A299" w:themeColor="accent1"/>
          <w:right w:val="single" w:sz="8" w:space="0" w:color="93A299" w:themeColor="accent1"/>
          <w:insideV w:val="single" w:sz="8" w:space="0" w:color="93A299" w:themeColor="accent1"/>
        </w:tcBorders>
      </w:tcPr>
    </w:tblStylePr>
  </w:style>
  <w:style w:type="paragraph" w:styleId="Header">
    <w:name w:val="header"/>
    <w:basedOn w:val="Normal"/>
    <w:link w:val="HeaderChar"/>
    <w:uiPriority w:val="99"/>
    <w:unhideWhenUsed/>
    <w:rsid w:val="00C8754D"/>
    <w:pPr>
      <w:tabs>
        <w:tab w:val="center" w:pos="4536"/>
        <w:tab w:val="right" w:pos="9072"/>
      </w:tabs>
    </w:pPr>
  </w:style>
  <w:style w:type="character" w:customStyle="1" w:styleId="HeaderChar">
    <w:name w:val="Header Char"/>
    <w:basedOn w:val="DefaultParagraphFont"/>
    <w:link w:val="Header"/>
    <w:uiPriority w:val="99"/>
    <w:rsid w:val="00C8754D"/>
    <w:rPr>
      <w:rFonts w:ascii="Calibri Light" w:hAnsi="Calibri Light"/>
    </w:rPr>
  </w:style>
  <w:style w:type="paragraph" w:styleId="Footer">
    <w:name w:val="footer"/>
    <w:basedOn w:val="Normal"/>
    <w:link w:val="FooterChar"/>
    <w:uiPriority w:val="99"/>
    <w:unhideWhenUsed/>
    <w:rsid w:val="00C8754D"/>
    <w:pPr>
      <w:tabs>
        <w:tab w:val="center" w:pos="4536"/>
        <w:tab w:val="right" w:pos="9072"/>
      </w:tabs>
    </w:pPr>
  </w:style>
  <w:style w:type="character" w:customStyle="1" w:styleId="FooterChar">
    <w:name w:val="Footer Char"/>
    <w:basedOn w:val="DefaultParagraphFont"/>
    <w:link w:val="Footer"/>
    <w:uiPriority w:val="99"/>
    <w:rsid w:val="00C8754D"/>
    <w:rPr>
      <w:rFonts w:ascii="Calibri Light" w:hAnsi="Calibri Light"/>
    </w:rPr>
  </w:style>
  <w:style w:type="paragraph" w:styleId="FootnoteText">
    <w:name w:val="footnote text"/>
    <w:basedOn w:val="Normal"/>
    <w:link w:val="FootnoteTextChar"/>
    <w:uiPriority w:val="99"/>
    <w:semiHidden/>
    <w:unhideWhenUsed/>
    <w:rsid w:val="0072575B"/>
    <w:rPr>
      <w:sz w:val="20"/>
      <w:szCs w:val="20"/>
    </w:rPr>
  </w:style>
  <w:style w:type="character" w:customStyle="1" w:styleId="FootnoteTextChar">
    <w:name w:val="Footnote Text Char"/>
    <w:basedOn w:val="DefaultParagraphFont"/>
    <w:link w:val="FootnoteText"/>
    <w:uiPriority w:val="99"/>
    <w:semiHidden/>
    <w:rsid w:val="0072575B"/>
    <w:rPr>
      <w:rFonts w:ascii="Calibri Light" w:hAnsi="Calibri Light"/>
      <w:sz w:val="20"/>
      <w:szCs w:val="20"/>
    </w:rPr>
  </w:style>
  <w:style w:type="character" w:styleId="FootnoteReference">
    <w:name w:val="footnote reference"/>
    <w:basedOn w:val="DefaultParagraphFont"/>
    <w:uiPriority w:val="99"/>
    <w:semiHidden/>
    <w:unhideWhenUsed/>
    <w:rsid w:val="0072575B"/>
    <w:rPr>
      <w:vertAlign w:val="superscript"/>
    </w:rPr>
  </w:style>
  <w:style w:type="paragraph" w:customStyle="1" w:styleId="Standard1">
    <w:name w:val="Standard1"/>
    <w:rsid w:val="00611548"/>
    <w:pPr>
      <w:suppressAutoHyphens/>
      <w:autoSpaceDN w:val="0"/>
      <w:ind w:firstLine="357"/>
      <w:textAlignment w:val="baseline"/>
    </w:pPr>
    <w:rPr>
      <w:rFonts w:ascii="Calibri Light" w:eastAsia="SimSun" w:hAnsi="Calibri Light" w:cs="DejaVu Sans"/>
      <w:kern w:val="3"/>
    </w:rPr>
  </w:style>
  <w:style w:type="paragraph" w:customStyle="1" w:styleId="Textbody">
    <w:name w:val="Text body"/>
    <w:basedOn w:val="Standard1"/>
    <w:rsid w:val="00611548"/>
    <w:pPr>
      <w:spacing w:after="120" w:line="280" w:lineRule="atLeast"/>
      <w:jc w:val="both"/>
    </w:pPr>
    <w:rPr>
      <w:rFonts w:ascii="Arial" w:eastAsia="Times New Roman" w:hAnsi="Arial" w:cs="Arial"/>
      <w:sz w:val="20"/>
      <w:szCs w:val="20"/>
      <w:lang w:eastAsia="de-DE"/>
    </w:rPr>
  </w:style>
  <w:style w:type="character" w:customStyle="1" w:styleId="nx">
    <w:name w:val="nx"/>
    <w:basedOn w:val="DefaultParagraphFont"/>
    <w:rsid w:val="00C4153D"/>
  </w:style>
  <w:style w:type="character" w:customStyle="1" w:styleId="p">
    <w:name w:val="p"/>
    <w:basedOn w:val="DefaultParagraphFont"/>
    <w:rsid w:val="00C4153D"/>
  </w:style>
  <w:style w:type="table" w:customStyle="1" w:styleId="EinfacheTabelle21">
    <w:name w:val="Einfache Tabelle 21"/>
    <w:basedOn w:val="TableNormal"/>
    <w:uiPriority w:val="42"/>
    <w:rsid w:val="00342D1B"/>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ableofFigures">
    <w:name w:val="table of figures"/>
    <w:basedOn w:val="Normal"/>
    <w:next w:val="Normal"/>
    <w:uiPriority w:val="99"/>
    <w:unhideWhenUsed/>
    <w:rsid w:val="00045820"/>
  </w:style>
  <w:style w:type="paragraph" w:styleId="HTMLPreformatted">
    <w:name w:val="HTML Preformatted"/>
    <w:basedOn w:val="Normal"/>
    <w:link w:val="HTMLPreformattedChar"/>
    <w:uiPriority w:val="99"/>
    <w:semiHidden/>
    <w:unhideWhenUsed/>
    <w:rsid w:val="001E04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de-CH"/>
    </w:rPr>
  </w:style>
  <w:style w:type="character" w:customStyle="1" w:styleId="HTMLPreformattedChar">
    <w:name w:val="HTML Preformatted Char"/>
    <w:basedOn w:val="DefaultParagraphFont"/>
    <w:link w:val="HTMLPreformatted"/>
    <w:uiPriority w:val="99"/>
    <w:semiHidden/>
    <w:rsid w:val="001E04DB"/>
    <w:rPr>
      <w:rFonts w:ascii="Courier New" w:eastAsia="Times New Roman" w:hAnsi="Courier New" w:cs="Courier New"/>
      <w:sz w:val="20"/>
      <w:szCs w:val="20"/>
      <w:lang w:eastAsia="de-CH"/>
    </w:rPr>
  </w:style>
  <w:style w:type="character" w:customStyle="1" w:styleId="kd">
    <w:name w:val="kd"/>
    <w:basedOn w:val="DefaultParagraphFont"/>
    <w:rsid w:val="001E04DB"/>
  </w:style>
  <w:style w:type="character" w:customStyle="1" w:styleId="k">
    <w:name w:val="k"/>
    <w:basedOn w:val="DefaultParagraphFont"/>
    <w:rsid w:val="001E04DB"/>
  </w:style>
  <w:style w:type="character" w:customStyle="1" w:styleId="nb">
    <w:name w:val="nb"/>
    <w:basedOn w:val="DefaultParagraphFont"/>
    <w:rsid w:val="001E04DB"/>
  </w:style>
  <w:style w:type="character" w:customStyle="1" w:styleId="o">
    <w:name w:val="o"/>
    <w:basedOn w:val="DefaultParagraphFont"/>
    <w:rsid w:val="001E04DB"/>
  </w:style>
  <w:style w:type="character" w:customStyle="1" w:styleId="mi">
    <w:name w:val="mi"/>
    <w:basedOn w:val="DefaultParagraphFont"/>
    <w:rsid w:val="001E04DB"/>
  </w:style>
  <w:style w:type="character" w:customStyle="1" w:styleId="c1">
    <w:name w:val="c1"/>
    <w:basedOn w:val="DefaultParagraphFont"/>
    <w:rsid w:val="001E04DB"/>
  </w:style>
  <w:style w:type="character" w:styleId="PlaceholderText">
    <w:name w:val="Placeholder Text"/>
    <w:basedOn w:val="DefaultParagraphFont"/>
    <w:uiPriority w:val="99"/>
    <w:semiHidden/>
    <w:rsid w:val="00F42D21"/>
    <w:rPr>
      <w:color w:val="808080"/>
    </w:rPr>
  </w:style>
  <w:style w:type="paragraph" w:styleId="Revision">
    <w:name w:val="Revision"/>
    <w:hidden/>
    <w:uiPriority w:val="99"/>
    <w:semiHidden/>
    <w:rsid w:val="00F42D21"/>
    <w:pPr>
      <w:ind w:firstLine="0"/>
    </w:pPr>
    <w:rPr>
      <w:rFonts w:ascii="Lucida Bright" w:hAnsi="Lucida Bright"/>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317652">
      <w:bodyDiv w:val="1"/>
      <w:marLeft w:val="0"/>
      <w:marRight w:val="0"/>
      <w:marTop w:val="0"/>
      <w:marBottom w:val="0"/>
      <w:divBdr>
        <w:top w:val="none" w:sz="0" w:space="0" w:color="auto"/>
        <w:left w:val="none" w:sz="0" w:space="0" w:color="auto"/>
        <w:bottom w:val="none" w:sz="0" w:space="0" w:color="auto"/>
        <w:right w:val="none" w:sz="0" w:space="0" w:color="auto"/>
      </w:divBdr>
      <w:divsChild>
        <w:div w:id="755975095">
          <w:marLeft w:val="0"/>
          <w:marRight w:val="0"/>
          <w:marTop w:val="0"/>
          <w:marBottom w:val="0"/>
          <w:divBdr>
            <w:top w:val="none" w:sz="0" w:space="0" w:color="auto"/>
            <w:left w:val="none" w:sz="0" w:space="0" w:color="auto"/>
            <w:bottom w:val="none" w:sz="0" w:space="0" w:color="auto"/>
            <w:right w:val="none" w:sz="0" w:space="0" w:color="auto"/>
          </w:divBdr>
        </w:div>
        <w:div w:id="1385983415">
          <w:marLeft w:val="0"/>
          <w:marRight w:val="0"/>
          <w:marTop w:val="0"/>
          <w:marBottom w:val="0"/>
          <w:divBdr>
            <w:top w:val="none" w:sz="0" w:space="0" w:color="auto"/>
            <w:left w:val="none" w:sz="0" w:space="0" w:color="auto"/>
            <w:bottom w:val="none" w:sz="0" w:space="0" w:color="auto"/>
            <w:right w:val="none" w:sz="0" w:space="0" w:color="auto"/>
          </w:divBdr>
        </w:div>
        <w:div w:id="980962639">
          <w:marLeft w:val="0"/>
          <w:marRight w:val="0"/>
          <w:marTop w:val="0"/>
          <w:marBottom w:val="0"/>
          <w:divBdr>
            <w:top w:val="none" w:sz="0" w:space="0" w:color="auto"/>
            <w:left w:val="none" w:sz="0" w:space="0" w:color="auto"/>
            <w:bottom w:val="none" w:sz="0" w:space="0" w:color="auto"/>
            <w:right w:val="none" w:sz="0" w:space="0" w:color="auto"/>
          </w:divBdr>
        </w:div>
        <w:div w:id="1938555963">
          <w:marLeft w:val="0"/>
          <w:marRight w:val="0"/>
          <w:marTop w:val="0"/>
          <w:marBottom w:val="0"/>
          <w:divBdr>
            <w:top w:val="none" w:sz="0" w:space="0" w:color="auto"/>
            <w:left w:val="none" w:sz="0" w:space="0" w:color="auto"/>
            <w:bottom w:val="none" w:sz="0" w:space="0" w:color="auto"/>
            <w:right w:val="none" w:sz="0" w:space="0" w:color="auto"/>
          </w:divBdr>
        </w:div>
        <w:div w:id="1415204352">
          <w:marLeft w:val="0"/>
          <w:marRight w:val="0"/>
          <w:marTop w:val="0"/>
          <w:marBottom w:val="0"/>
          <w:divBdr>
            <w:top w:val="none" w:sz="0" w:space="0" w:color="auto"/>
            <w:left w:val="none" w:sz="0" w:space="0" w:color="auto"/>
            <w:bottom w:val="none" w:sz="0" w:space="0" w:color="auto"/>
            <w:right w:val="none" w:sz="0" w:space="0" w:color="auto"/>
          </w:divBdr>
        </w:div>
        <w:div w:id="1685666847">
          <w:marLeft w:val="0"/>
          <w:marRight w:val="0"/>
          <w:marTop w:val="0"/>
          <w:marBottom w:val="0"/>
          <w:divBdr>
            <w:top w:val="none" w:sz="0" w:space="0" w:color="auto"/>
            <w:left w:val="none" w:sz="0" w:space="0" w:color="auto"/>
            <w:bottom w:val="none" w:sz="0" w:space="0" w:color="auto"/>
            <w:right w:val="none" w:sz="0" w:space="0" w:color="auto"/>
          </w:divBdr>
        </w:div>
        <w:div w:id="449861209">
          <w:marLeft w:val="0"/>
          <w:marRight w:val="0"/>
          <w:marTop w:val="0"/>
          <w:marBottom w:val="0"/>
          <w:divBdr>
            <w:top w:val="none" w:sz="0" w:space="0" w:color="auto"/>
            <w:left w:val="none" w:sz="0" w:space="0" w:color="auto"/>
            <w:bottom w:val="none" w:sz="0" w:space="0" w:color="auto"/>
            <w:right w:val="none" w:sz="0" w:space="0" w:color="auto"/>
          </w:divBdr>
        </w:div>
        <w:div w:id="878929836">
          <w:marLeft w:val="0"/>
          <w:marRight w:val="0"/>
          <w:marTop w:val="0"/>
          <w:marBottom w:val="0"/>
          <w:divBdr>
            <w:top w:val="none" w:sz="0" w:space="0" w:color="auto"/>
            <w:left w:val="none" w:sz="0" w:space="0" w:color="auto"/>
            <w:bottom w:val="none" w:sz="0" w:space="0" w:color="auto"/>
            <w:right w:val="none" w:sz="0" w:space="0" w:color="auto"/>
          </w:divBdr>
        </w:div>
        <w:div w:id="1460027194">
          <w:marLeft w:val="0"/>
          <w:marRight w:val="0"/>
          <w:marTop w:val="0"/>
          <w:marBottom w:val="0"/>
          <w:divBdr>
            <w:top w:val="none" w:sz="0" w:space="0" w:color="auto"/>
            <w:left w:val="none" w:sz="0" w:space="0" w:color="auto"/>
            <w:bottom w:val="none" w:sz="0" w:space="0" w:color="auto"/>
            <w:right w:val="none" w:sz="0" w:space="0" w:color="auto"/>
          </w:divBdr>
        </w:div>
        <w:div w:id="784664814">
          <w:marLeft w:val="0"/>
          <w:marRight w:val="0"/>
          <w:marTop w:val="0"/>
          <w:marBottom w:val="0"/>
          <w:divBdr>
            <w:top w:val="none" w:sz="0" w:space="0" w:color="auto"/>
            <w:left w:val="none" w:sz="0" w:space="0" w:color="auto"/>
            <w:bottom w:val="none" w:sz="0" w:space="0" w:color="auto"/>
            <w:right w:val="none" w:sz="0" w:space="0" w:color="auto"/>
          </w:divBdr>
        </w:div>
        <w:div w:id="563299352">
          <w:marLeft w:val="0"/>
          <w:marRight w:val="0"/>
          <w:marTop w:val="0"/>
          <w:marBottom w:val="0"/>
          <w:divBdr>
            <w:top w:val="none" w:sz="0" w:space="0" w:color="auto"/>
            <w:left w:val="none" w:sz="0" w:space="0" w:color="auto"/>
            <w:bottom w:val="none" w:sz="0" w:space="0" w:color="auto"/>
            <w:right w:val="none" w:sz="0" w:space="0" w:color="auto"/>
          </w:divBdr>
        </w:div>
        <w:div w:id="1970013764">
          <w:marLeft w:val="0"/>
          <w:marRight w:val="0"/>
          <w:marTop w:val="0"/>
          <w:marBottom w:val="0"/>
          <w:divBdr>
            <w:top w:val="none" w:sz="0" w:space="0" w:color="auto"/>
            <w:left w:val="none" w:sz="0" w:space="0" w:color="auto"/>
            <w:bottom w:val="none" w:sz="0" w:space="0" w:color="auto"/>
            <w:right w:val="none" w:sz="0" w:space="0" w:color="auto"/>
          </w:divBdr>
        </w:div>
        <w:div w:id="1467089968">
          <w:marLeft w:val="0"/>
          <w:marRight w:val="0"/>
          <w:marTop w:val="0"/>
          <w:marBottom w:val="0"/>
          <w:divBdr>
            <w:top w:val="none" w:sz="0" w:space="0" w:color="auto"/>
            <w:left w:val="none" w:sz="0" w:space="0" w:color="auto"/>
            <w:bottom w:val="none" w:sz="0" w:space="0" w:color="auto"/>
            <w:right w:val="none" w:sz="0" w:space="0" w:color="auto"/>
          </w:divBdr>
        </w:div>
      </w:divsChild>
    </w:div>
    <w:div w:id="436491240">
      <w:bodyDiv w:val="1"/>
      <w:marLeft w:val="0"/>
      <w:marRight w:val="0"/>
      <w:marTop w:val="0"/>
      <w:marBottom w:val="0"/>
      <w:divBdr>
        <w:top w:val="none" w:sz="0" w:space="0" w:color="auto"/>
        <w:left w:val="none" w:sz="0" w:space="0" w:color="auto"/>
        <w:bottom w:val="none" w:sz="0" w:space="0" w:color="auto"/>
        <w:right w:val="none" w:sz="0" w:space="0" w:color="auto"/>
      </w:divBdr>
    </w:div>
    <w:div w:id="501353647">
      <w:bodyDiv w:val="1"/>
      <w:marLeft w:val="0"/>
      <w:marRight w:val="0"/>
      <w:marTop w:val="0"/>
      <w:marBottom w:val="0"/>
      <w:divBdr>
        <w:top w:val="none" w:sz="0" w:space="0" w:color="auto"/>
        <w:left w:val="none" w:sz="0" w:space="0" w:color="auto"/>
        <w:bottom w:val="none" w:sz="0" w:space="0" w:color="auto"/>
        <w:right w:val="none" w:sz="0" w:space="0" w:color="auto"/>
      </w:divBdr>
      <w:divsChild>
        <w:div w:id="1231622156">
          <w:marLeft w:val="0"/>
          <w:marRight w:val="0"/>
          <w:marTop w:val="0"/>
          <w:marBottom w:val="0"/>
          <w:divBdr>
            <w:top w:val="none" w:sz="0" w:space="0" w:color="auto"/>
            <w:left w:val="none" w:sz="0" w:space="0" w:color="auto"/>
            <w:bottom w:val="none" w:sz="0" w:space="0" w:color="auto"/>
            <w:right w:val="none" w:sz="0" w:space="0" w:color="auto"/>
          </w:divBdr>
        </w:div>
      </w:divsChild>
    </w:div>
    <w:div w:id="611061153">
      <w:bodyDiv w:val="1"/>
      <w:marLeft w:val="0"/>
      <w:marRight w:val="0"/>
      <w:marTop w:val="0"/>
      <w:marBottom w:val="0"/>
      <w:divBdr>
        <w:top w:val="none" w:sz="0" w:space="0" w:color="auto"/>
        <w:left w:val="none" w:sz="0" w:space="0" w:color="auto"/>
        <w:bottom w:val="none" w:sz="0" w:space="0" w:color="auto"/>
        <w:right w:val="none" w:sz="0" w:space="0" w:color="auto"/>
      </w:divBdr>
    </w:div>
    <w:div w:id="735203506">
      <w:bodyDiv w:val="1"/>
      <w:marLeft w:val="0"/>
      <w:marRight w:val="0"/>
      <w:marTop w:val="0"/>
      <w:marBottom w:val="0"/>
      <w:divBdr>
        <w:top w:val="none" w:sz="0" w:space="0" w:color="auto"/>
        <w:left w:val="none" w:sz="0" w:space="0" w:color="auto"/>
        <w:bottom w:val="none" w:sz="0" w:space="0" w:color="auto"/>
        <w:right w:val="none" w:sz="0" w:space="0" w:color="auto"/>
      </w:divBdr>
    </w:div>
    <w:div w:id="896090011">
      <w:bodyDiv w:val="1"/>
      <w:marLeft w:val="0"/>
      <w:marRight w:val="0"/>
      <w:marTop w:val="0"/>
      <w:marBottom w:val="0"/>
      <w:divBdr>
        <w:top w:val="none" w:sz="0" w:space="0" w:color="auto"/>
        <w:left w:val="none" w:sz="0" w:space="0" w:color="auto"/>
        <w:bottom w:val="none" w:sz="0" w:space="0" w:color="auto"/>
        <w:right w:val="none" w:sz="0" w:space="0" w:color="auto"/>
      </w:divBdr>
      <w:divsChild>
        <w:div w:id="2132164117">
          <w:marLeft w:val="0"/>
          <w:marRight w:val="0"/>
          <w:marTop w:val="0"/>
          <w:marBottom w:val="0"/>
          <w:divBdr>
            <w:top w:val="none" w:sz="0" w:space="0" w:color="auto"/>
            <w:left w:val="none" w:sz="0" w:space="0" w:color="auto"/>
            <w:bottom w:val="none" w:sz="0" w:space="0" w:color="auto"/>
            <w:right w:val="none" w:sz="0" w:space="0" w:color="auto"/>
          </w:divBdr>
        </w:div>
        <w:div w:id="879435503">
          <w:marLeft w:val="0"/>
          <w:marRight w:val="0"/>
          <w:marTop w:val="0"/>
          <w:marBottom w:val="0"/>
          <w:divBdr>
            <w:top w:val="none" w:sz="0" w:space="0" w:color="auto"/>
            <w:left w:val="none" w:sz="0" w:space="0" w:color="auto"/>
            <w:bottom w:val="none" w:sz="0" w:space="0" w:color="auto"/>
            <w:right w:val="none" w:sz="0" w:space="0" w:color="auto"/>
          </w:divBdr>
        </w:div>
      </w:divsChild>
    </w:div>
    <w:div w:id="985085497">
      <w:bodyDiv w:val="1"/>
      <w:marLeft w:val="0"/>
      <w:marRight w:val="0"/>
      <w:marTop w:val="0"/>
      <w:marBottom w:val="0"/>
      <w:divBdr>
        <w:top w:val="none" w:sz="0" w:space="0" w:color="auto"/>
        <w:left w:val="none" w:sz="0" w:space="0" w:color="auto"/>
        <w:bottom w:val="none" w:sz="0" w:space="0" w:color="auto"/>
        <w:right w:val="none" w:sz="0" w:space="0" w:color="auto"/>
      </w:divBdr>
      <w:divsChild>
        <w:div w:id="2122871434">
          <w:marLeft w:val="0"/>
          <w:marRight w:val="0"/>
          <w:marTop w:val="0"/>
          <w:marBottom w:val="0"/>
          <w:divBdr>
            <w:top w:val="none" w:sz="0" w:space="0" w:color="auto"/>
            <w:left w:val="none" w:sz="0" w:space="0" w:color="auto"/>
            <w:bottom w:val="none" w:sz="0" w:space="0" w:color="auto"/>
            <w:right w:val="none" w:sz="0" w:space="0" w:color="auto"/>
          </w:divBdr>
        </w:div>
      </w:divsChild>
    </w:div>
    <w:div w:id="1263799598">
      <w:bodyDiv w:val="1"/>
      <w:marLeft w:val="0"/>
      <w:marRight w:val="0"/>
      <w:marTop w:val="0"/>
      <w:marBottom w:val="0"/>
      <w:divBdr>
        <w:top w:val="none" w:sz="0" w:space="0" w:color="auto"/>
        <w:left w:val="none" w:sz="0" w:space="0" w:color="auto"/>
        <w:bottom w:val="none" w:sz="0" w:space="0" w:color="auto"/>
        <w:right w:val="none" w:sz="0" w:space="0" w:color="auto"/>
      </w:divBdr>
      <w:divsChild>
        <w:div w:id="569267148">
          <w:marLeft w:val="-150"/>
          <w:marRight w:val="-150"/>
          <w:marTop w:val="0"/>
          <w:marBottom w:val="150"/>
          <w:divBdr>
            <w:top w:val="none" w:sz="0" w:space="0" w:color="auto"/>
            <w:left w:val="none" w:sz="0" w:space="0" w:color="auto"/>
            <w:bottom w:val="none" w:sz="0" w:space="0" w:color="auto"/>
            <w:right w:val="none" w:sz="0" w:space="0" w:color="auto"/>
          </w:divBdr>
          <w:divsChild>
            <w:div w:id="1902128666">
              <w:marLeft w:val="0"/>
              <w:marRight w:val="0"/>
              <w:marTop w:val="0"/>
              <w:marBottom w:val="60"/>
              <w:divBdr>
                <w:top w:val="none" w:sz="0" w:space="0" w:color="auto"/>
                <w:left w:val="none" w:sz="0" w:space="0" w:color="auto"/>
                <w:bottom w:val="none" w:sz="0" w:space="0" w:color="auto"/>
                <w:right w:val="none" w:sz="0" w:space="0" w:color="auto"/>
              </w:divBdr>
            </w:div>
          </w:divsChild>
        </w:div>
        <w:div w:id="464154703">
          <w:marLeft w:val="0"/>
          <w:marRight w:val="0"/>
          <w:marTop w:val="75"/>
          <w:marBottom w:val="0"/>
          <w:divBdr>
            <w:top w:val="none" w:sz="0" w:space="0" w:color="auto"/>
            <w:left w:val="none" w:sz="0" w:space="0" w:color="auto"/>
            <w:bottom w:val="none" w:sz="0" w:space="0" w:color="auto"/>
            <w:right w:val="none" w:sz="0" w:space="0" w:color="auto"/>
          </w:divBdr>
          <w:divsChild>
            <w:div w:id="2136874891">
              <w:marLeft w:val="0"/>
              <w:marRight w:val="0"/>
              <w:marTop w:val="0"/>
              <w:marBottom w:val="0"/>
              <w:divBdr>
                <w:top w:val="none" w:sz="0" w:space="0" w:color="auto"/>
                <w:left w:val="none" w:sz="0" w:space="0" w:color="auto"/>
                <w:bottom w:val="none" w:sz="0" w:space="0" w:color="auto"/>
                <w:right w:val="none" w:sz="0" w:space="0" w:color="auto"/>
              </w:divBdr>
              <w:divsChild>
                <w:div w:id="1944453200">
                  <w:marLeft w:val="600"/>
                  <w:marRight w:val="0"/>
                  <w:marTop w:val="0"/>
                  <w:marBottom w:val="0"/>
                  <w:divBdr>
                    <w:top w:val="none" w:sz="0" w:space="0" w:color="auto"/>
                    <w:left w:val="none" w:sz="0" w:space="0" w:color="auto"/>
                    <w:bottom w:val="none" w:sz="0" w:space="0" w:color="auto"/>
                    <w:right w:val="none" w:sz="0" w:space="0" w:color="auto"/>
                  </w:divBdr>
                  <w:divsChild>
                    <w:div w:id="154097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29809">
          <w:marLeft w:val="0"/>
          <w:marRight w:val="0"/>
          <w:marTop w:val="0"/>
          <w:marBottom w:val="0"/>
          <w:divBdr>
            <w:top w:val="none" w:sz="0" w:space="0" w:color="auto"/>
            <w:left w:val="none" w:sz="0" w:space="0" w:color="auto"/>
            <w:bottom w:val="none" w:sz="0" w:space="0" w:color="auto"/>
            <w:right w:val="none" w:sz="0" w:space="0" w:color="auto"/>
          </w:divBdr>
          <w:divsChild>
            <w:div w:id="875386208">
              <w:marLeft w:val="600"/>
              <w:marRight w:val="0"/>
              <w:marTop w:val="0"/>
              <w:marBottom w:val="0"/>
              <w:divBdr>
                <w:top w:val="none" w:sz="0" w:space="0" w:color="auto"/>
                <w:left w:val="none" w:sz="0" w:space="0" w:color="auto"/>
                <w:bottom w:val="none" w:sz="0" w:space="0" w:color="auto"/>
                <w:right w:val="none" w:sz="0" w:space="0" w:color="auto"/>
              </w:divBdr>
              <w:divsChild>
                <w:div w:id="1800878732">
                  <w:marLeft w:val="0"/>
                  <w:marRight w:val="0"/>
                  <w:marTop w:val="0"/>
                  <w:marBottom w:val="0"/>
                  <w:divBdr>
                    <w:top w:val="none" w:sz="0" w:space="0" w:color="auto"/>
                    <w:left w:val="none" w:sz="0" w:space="0" w:color="auto"/>
                    <w:bottom w:val="none" w:sz="0" w:space="0" w:color="auto"/>
                    <w:right w:val="none" w:sz="0" w:space="0" w:color="auto"/>
                  </w:divBdr>
                  <w:divsChild>
                    <w:div w:id="1723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50234">
              <w:marLeft w:val="600"/>
              <w:marRight w:val="0"/>
              <w:marTop w:val="0"/>
              <w:marBottom w:val="0"/>
              <w:divBdr>
                <w:top w:val="none" w:sz="0" w:space="0" w:color="auto"/>
                <w:left w:val="none" w:sz="0" w:space="0" w:color="auto"/>
                <w:bottom w:val="none" w:sz="0" w:space="0" w:color="auto"/>
                <w:right w:val="none" w:sz="0" w:space="0" w:color="auto"/>
              </w:divBdr>
              <w:divsChild>
                <w:div w:id="2016496575">
                  <w:marLeft w:val="0"/>
                  <w:marRight w:val="0"/>
                  <w:marTop w:val="0"/>
                  <w:marBottom w:val="0"/>
                  <w:divBdr>
                    <w:top w:val="none" w:sz="0" w:space="0" w:color="auto"/>
                    <w:left w:val="none" w:sz="0" w:space="0" w:color="auto"/>
                    <w:bottom w:val="none" w:sz="0" w:space="0" w:color="auto"/>
                    <w:right w:val="none" w:sz="0" w:space="0" w:color="auto"/>
                  </w:divBdr>
                </w:div>
                <w:div w:id="1917669528">
                  <w:marLeft w:val="0"/>
                  <w:marRight w:val="0"/>
                  <w:marTop w:val="0"/>
                  <w:marBottom w:val="0"/>
                  <w:divBdr>
                    <w:top w:val="none" w:sz="0" w:space="0" w:color="auto"/>
                    <w:left w:val="none" w:sz="0" w:space="0" w:color="auto"/>
                    <w:bottom w:val="none" w:sz="0" w:space="0" w:color="auto"/>
                    <w:right w:val="none" w:sz="0" w:space="0" w:color="auto"/>
                  </w:divBdr>
                  <w:divsChild>
                    <w:div w:id="18298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3846">
              <w:marLeft w:val="600"/>
              <w:marRight w:val="0"/>
              <w:marTop w:val="0"/>
              <w:marBottom w:val="0"/>
              <w:divBdr>
                <w:top w:val="none" w:sz="0" w:space="0" w:color="auto"/>
                <w:left w:val="none" w:sz="0" w:space="0" w:color="auto"/>
                <w:bottom w:val="none" w:sz="0" w:space="0" w:color="auto"/>
                <w:right w:val="none" w:sz="0" w:space="0" w:color="auto"/>
              </w:divBdr>
              <w:divsChild>
                <w:div w:id="386881767">
                  <w:marLeft w:val="0"/>
                  <w:marRight w:val="0"/>
                  <w:marTop w:val="0"/>
                  <w:marBottom w:val="0"/>
                  <w:divBdr>
                    <w:top w:val="none" w:sz="0" w:space="0" w:color="auto"/>
                    <w:left w:val="none" w:sz="0" w:space="0" w:color="auto"/>
                    <w:bottom w:val="none" w:sz="0" w:space="0" w:color="auto"/>
                    <w:right w:val="none" w:sz="0" w:space="0" w:color="auto"/>
                  </w:divBdr>
                </w:div>
                <w:div w:id="1891765873">
                  <w:marLeft w:val="0"/>
                  <w:marRight w:val="0"/>
                  <w:marTop w:val="0"/>
                  <w:marBottom w:val="0"/>
                  <w:divBdr>
                    <w:top w:val="none" w:sz="0" w:space="0" w:color="auto"/>
                    <w:left w:val="none" w:sz="0" w:space="0" w:color="auto"/>
                    <w:bottom w:val="none" w:sz="0" w:space="0" w:color="auto"/>
                    <w:right w:val="none" w:sz="0" w:space="0" w:color="auto"/>
                  </w:divBdr>
                  <w:divsChild>
                    <w:div w:id="8766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96501">
              <w:marLeft w:val="600"/>
              <w:marRight w:val="0"/>
              <w:marTop w:val="0"/>
              <w:marBottom w:val="0"/>
              <w:divBdr>
                <w:top w:val="none" w:sz="0" w:space="0" w:color="auto"/>
                <w:left w:val="none" w:sz="0" w:space="0" w:color="auto"/>
                <w:bottom w:val="none" w:sz="0" w:space="0" w:color="auto"/>
                <w:right w:val="none" w:sz="0" w:space="0" w:color="auto"/>
              </w:divBdr>
              <w:divsChild>
                <w:div w:id="2029091311">
                  <w:marLeft w:val="0"/>
                  <w:marRight w:val="0"/>
                  <w:marTop w:val="0"/>
                  <w:marBottom w:val="0"/>
                  <w:divBdr>
                    <w:top w:val="none" w:sz="0" w:space="0" w:color="auto"/>
                    <w:left w:val="none" w:sz="0" w:space="0" w:color="auto"/>
                    <w:bottom w:val="none" w:sz="0" w:space="0" w:color="auto"/>
                    <w:right w:val="none" w:sz="0" w:space="0" w:color="auto"/>
                  </w:divBdr>
                </w:div>
                <w:div w:id="1898203636">
                  <w:marLeft w:val="0"/>
                  <w:marRight w:val="0"/>
                  <w:marTop w:val="0"/>
                  <w:marBottom w:val="0"/>
                  <w:divBdr>
                    <w:top w:val="none" w:sz="0" w:space="0" w:color="auto"/>
                    <w:left w:val="none" w:sz="0" w:space="0" w:color="auto"/>
                    <w:bottom w:val="none" w:sz="0" w:space="0" w:color="auto"/>
                    <w:right w:val="none" w:sz="0" w:space="0" w:color="auto"/>
                  </w:divBdr>
                  <w:divsChild>
                    <w:div w:id="212993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31206">
              <w:marLeft w:val="600"/>
              <w:marRight w:val="0"/>
              <w:marTop w:val="0"/>
              <w:marBottom w:val="0"/>
              <w:divBdr>
                <w:top w:val="none" w:sz="0" w:space="0" w:color="auto"/>
                <w:left w:val="none" w:sz="0" w:space="0" w:color="auto"/>
                <w:bottom w:val="none" w:sz="0" w:space="0" w:color="auto"/>
                <w:right w:val="none" w:sz="0" w:space="0" w:color="auto"/>
              </w:divBdr>
              <w:divsChild>
                <w:div w:id="1185286883">
                  <w:marLeft w:val="0"/>
                  <w:marRight w:val="0"/>
                  <w:marTop w:val="0"/>
                  <w:marBottom w:val="0"/>
                  <w:divBdr>
                    <w:top w:val="none" w:sz="0" w:space="0" w:color="auto"/>
                    <w:left w:val="none" w:sz="0" w:space="0" w:color="auto"/>
                    <w:bottom w:val="none" w:sz="0" w:space="0" w:color="auto"/>
                    <w:right w:val="none" w:sz="0" w:space="0" w:color="auto"/>
                  </w:divBdr>
                </w:div>
                <w:div w:id="1698038790">
                  <w:marLeft w:val="0"/>
                  <w:marRight w:val="0"/>
                  <w:marTop w:val="0"/>
                  <w:marBottom w:val="0"/>
                  <w:divBdr>
                    <w:top w:val="none" w:sz="0" w:space="0" w:color="auto"/>
                    <w:left w:val="none" w:sz="0" w:space="0" w:color="auto"/>
                    <w:bottom w:val="none" w:sz="0" w:space="0" w:color="auto"/>
                    <w:right w:val="none" w:sz="0" w:space="0" w:color="auto"/>
                  </w:divBdr>
                  <w:divsChild>
                    <w:div w:id="107921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12072">
              <w:marLeft w:val="600"/>
              <w:marRight w:val="0"/>
              <w:marTop w:val="0"/>
              <w:marBottom w:val="0"/>
              <w:divBdr>
                <w:top w:val="none" w:sz="0" w:space="0" w:color="auto"/>
                <w:left w:val="none" w:sz="0" w:space="0" w:color="auto"/>
                <w:bottom w:val="none" w:sz="0" w:space="0" w:color="auto"/>
                <w:right w:val="none" w:sz="0" w:space="0" w:color="auto"/>
              </w:divBdr>
              <w:divsChild>
                <w:div w:id="962423790">
                  <w:marLeft w:val="0"/>
                  <w:marRight w:val="0"/>
                  <w:marTop w:val="0"/>
                  <w:marBottom w:val="0"/>
                  <w:divBdr>
                    <w:top w:val="none" w:sz="0" w:space="0" w:color="auto"/>
                    <w:left w:val="none" w:sz="0" w:space="0" w:color="auto"/>
                    <w:bottom w:val="none" w:sz="0" w:space="0" w:color="auto"/>
                    <w:right w:val="none" w:sz="0" w:space="0" w:color="auto"/>
                  </w:divBdr>
                </w:div>
                <w:div w:id="599409413">
                  <w:marLeft w:val="0"/>
                  <w:marRight w:val="0"/>
                  <w:marTop w:val="0"/>
                  <w:marBottom w:val="0"/>
                  <w:divBdr>
                    <w:top w:val="none" w:sz="0" w:space="0" w:color="auto"/>
                    <w:left w:val="none" w:sz="0" w:space="0" w:color="auto"/>
                    <w:bottom w:val="none" w:sz="0" w:space="0" w:color="auto"/>
                    <w:right w:val="none" w:sz="0" w:space="0" w:color="auto"/>
                  </w:divBdr>
                  <w:divsChild>
                    <w:div w:id="92445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374770">
              <w:marLeft w:val="600"/>
              <w:marRight w:val="0"/>
              <w:marTop w:val="0"/>
              <w:marBottom w:val="0"/>
              <w:divBdr>
                <w:top w:val="none" w:sz="0" w:space="0" w:color="auto"/>
                <w:left w:val="none" w:sz="0" w:space="0" w:color="auto"/>
                <w:bottom w:val="none" w:sz="0" w:space="0" w:color="auto"/>
                <w:right w:val="none" w:sz="0" w:space="0" w:color="auto"/>
              </w:divBdr>
              <w:divsChild>
                <w:div w:id="541787006">
                  <w:marLeft w:val="0"/>
                  <w:marRight w:val="0"/>
                  <w:marTop w:val="0"/>
                  <w:marBottom w:val="0"/>
                  <w:divBdr>
                    <w:top w:val="none" w:sz="0" w:space="0" w:color="auto"/>
                    <w:left w:val="none" w:sz="0" w:space="0" w:color="auto"/>
                    <w:bottom w:val="none" w:sz="0" w:space="0" w:color="auto"/>
                    <w:right w:val="none" w:sz="0" w:space="0" w:color="auto"/>
                  </w:divBdr>
                </w:div>
                <w:div w:id="875048595">
                  <w:marLeft w:val="0"/>
                  <w:marRight w:val="0"/>
                  <w:marTop w:val="0"/>
                  <w:marBottom w:val="0"/>
                  <w:divBdr>
                    <w:top w:val="none" w:sz="0" w:space="0" w:color="auto"/>
                    <w:left w:val="none" w:sz="0" w:space="0" w:color="auto"/>
                    <w:bottom w:val="none" w:sz="0" w:space="0" w:color="auto"/>
                    <w:right w:val="none" w:sz="0" w:space="0" w:color="auto"/>
                  </w:divBdr>
                  <w:divsChild>
                    <w:div w:id="3416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343405">
              <w:marLeft w:val="600"/>
              <w:marRight w:val="0"/>
              <w:marTop w:val="0"/>
              <w:marBottom w:val="0"/>
              <w:divBdr>
                <w:top w:val="none" w:sz="0" w:space="0" w:color="auto"/>
                <w:left w:val="none" w:sz="0" w:space="0" w:color="auto"/>
                <w:bottom w:val="none" w:sz="0" w:space="0" w:color="auto"/>
                <w:right w:val="none" w:sz="0" w:space="0" w:color="auto"/>
              </w:divBdr>
              <w:divsChild>
                <w:div w:id="558826947">
                  <w:marLeft w:val="0"/>
                  <w:marRight w:val="0"/>
                  <w:marTop w:val="0"/>
                  <w:marBottom w:val="0"/>
                  <w:divBdr>
                    <w:top w:val="none" w:sz="0" w:space="0" w:color="auto"/>
                    <w:left w:val="none" w:sz="0" w:space="0" w:color="auto"/>
                    <w:bottom w:val="none" w:sz="0" w:space="0" w:color="auto"/>
                    <w:right w:val="none" w:sz="0" w:space="0" w:color="auto"/>
                  </w:divBdr>
                </w:div>
                <w:div w:id="1869101870">
                  <w:marLeft w:val="0"/>
                  <w:marRight w:val="0"/>
                  <w:marTop w:val="0"/>
                  <w:marBottom w:val="0"/>
                  <w:divBdr>
                    <w:top w:val="none" w:sz="0" w:space="0" w:color="auto"/>
                    <w:left w:val="none" w:sz="0" w:space="0" w:color="auto"/>
                    <w:bottom w:val="none" w:sz="0" w:space="0" w:color="auto"/>
                    <w:right w:val="none" w:sz="0" w:space="0" w:color="auto"/>
                  </w:divBdr>
                  <w:divsChild>
                    <w:div w:id="47626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19912">
              <w:marLeft w:val="600"/>
              <w:marRight w:val="0"/>
              <w:marTop w:val="0"/>
              <w:marBottom w:val="0"/>
              <w:divBdr>
                <w:top w:val="none" w:sz="0" w:space="0" w:color="auto"/>
                <w:left w:val="none" w:sz="0" w:space="0" w:color="auto"/>
                <w:bottom w:val="none" w:sz="0" w:space="0" w:color="auto"/>
                <w:right w:val="none" w:sz="0" w:space="0" w:color="auto"/>
              </w:divBdr>
              <w:divsChild>
                <w:div w:id="226189308">
                  <w:marLeft w:val="0"/>
                  <w:marRight w:val="0"/>
                  <w:marTop w:val="0"/>
                  <w:marBottom w:val="0"/>
                  <w:divBdr>
                    <w:top w:val="none" w:sz="0" w:space="0" w:color="auto"/>
                    <w:left w:val="none" w:sz="0" w:space="0" w:color="auto"/>
                    <w:bottom w:val="none" w:sz="0" w:space="0" w:color="auto"/>
                    <w:right w:val="none" w:sz="0" w:space="0" w:color="auto"/>
                  </w:divBdr>
                </w:div>
                <w:div w:id="243925155">
                  <w:marLeft w:val="0"/>
                  <w:marRight w:val="0"/>
                  <w:marTop w:val="0"/>
                  <w:marBottom w:val="0"/>
                  <w:divBdr>
                    <w:top w:val="none" w:sz="0" w:space="0" w:color="auto"/>
                    <w:left w:val="none" w:sz="0" w:space="0" w:color="auto"/>
                    <w:bottom w:val="none" w:sz="0" w:space="0" w:color="auto"/>
                    <w:right w:val="none" w:sz="0" w:space="0" w:color="auto"/>
                  </w:divBdr>
                  <w:divsChild>
                    <w:div w:id="175605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03774">
              <w:marLeft w:val="600"/>
              <w:marRight w:val="0"/>
              <w:marTop w:val="0"/>
              <w:marBottom w:val="0"/>
              <w:divBdr>
                <w:top w:val="none" w:sz="0" w:space="0" w:color="auto"/>
                <w:left w:val="none" w:sz="0" w:space="0" w:color="auto"/>
                <w:bottom w:val="none" w:sz="0" w:space="0" w:color="auto"/>
                <w:right w:val="none" w:sz="0" w:space="0" w:color="auto"/>
              </w:divBdr>
              <w:divsChild>
                <w:div w:id="382751863">
                  <w:marLeft w:val="0"/>
                  <w:marRight w:val="0"/>
                  <w:marTop w:val="0"/>
                  <w:marBottom w:val="0"/>
                  <w:divBdr>
                    <w:top w:val="none" w:sz="0" w:space="0" w:color="auto"/>
                    <w:left w:val="none" w:sz="0" w:space="0" w:color="auto"/>
                    <w:bottom w:val="none" w:sz="0" w:space="0" w:color="auto"/>
                    <w:right w:val="none" w:sz="0" w:space="0" w:color="auto"/>
                  </w:divBdr>
                </w:div>
                <w:div w:id="2072314097">
                  <w:marLeft w:val="0"/>
                  <w:marRight w:val="0"/>
                  <w:marTop w:val="0"/>
                  <w:marBottom w:val="0"/>
                  <w:divBdr>
                    <w:top w:val="none" w:sz="0" w:space="0" w:color="auto"/>
                    <w:left w:val="none" w:sz="0" w:space="0" w:color="auto"/>
                    <w:bottom w:val="none" w:sz="0" w:space="0" w:color="auto"/>
                    <w:right w:val="none" w:sz="0" w:space="0" w:color="auto"/>
                  </w:divBdr>
                  <w:divsChild>
                    <w:div w:id="14910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453369">
          <w:marLeft w:val="0"/>
          <w:marRight w:val="0"/>
          <w:marTop w:val="75"/>
          <w:marBottom w:val="75"/>
          <w:divBdr>
            <w:top w:val="none" w:sz="0" w:space="0" w:color="auto"/>
            <w:left w:val="none" w:sz="0" w:space="0" w:color="auto"/>
            <w:bottom w:val="none" w:sz="0" w:space="0" w:color="auto"/>
            <w:right w:val="none" w:sz="0" w:space="0" w:color="auto"/>
          </w:divBdr>
          <w:divsChild>
            <w:div w:id="1395086833">
              <w:marLeft w:val="0"/>
              <w:marRight w:val="0"/>
              <w:marTop w:val="0"/>
              <w:marBottom w:val="0"/>
              <w:divBdr>
                <w:top w:val="none" w:sz="0" w:space="0" w:color="auto"/>
                <w:left w:val="none" w:sz="0" w:space="0" w:color="auto"/>
                <w:bottom w:val="none" w:sz="0" w:space="0" w:color="auto"/>
                <w:right w:val="none" w:sz="0" w:space="0" w:color="auto"/>
              </w:divBdr>
              <w:divsChild>
                <w:div w:id="131293266">
                  <w:marLeft w:val="600"/>
                  <w:marRight w:val="0"/>
                  <w:marTop w:val="0"/>
                  <w:marBottom w:val="0"/>
                  <w:divBdr>
                    <w:top w:val="none" w:sz="0" w:space="0" w:color="auto"/>
                    <w:left w:val="none" w:sz="0" w:space="0" w:color="auto"/>
                    <w:bottom w:val="none" w:sz="0" w:space="0" w:color="auto"/>
                    <w:right w:val="none" w:sz="0" w:space="0" w:color="auto"/>
                  </w:divBdr>
                  <w:divsChild>
                    <w:div w:id="93074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639167">
      <w:bodyDiv w:val="1"/>
      <w:marLeft w:val="0"/>
      <w:marRight w:val="0"/>
      <w:marTop w:val="0"/>
      <w:marBottom w:val="0"/>
      <w:divBdr>
        <w:top w:val="none" w:sz="0" w:space="0" w:color="auto"/>
        <w:left w:val="none" w:sz="0" w:space="0" w:color="auto"/>
        <w:bottom w:val="none" w:sz="0" w:space="0" w:color="auto"/>
        <w:right w:val="none" w:sz="0" w:space="0" w:color="auto"/>
      </w:divBdr>
    </w:div>
    <w:div w:id="1616212795">
      <w:bodyDiv w:val="1"/>
      <w:marLeft w:val="0"/>
      <w:marRight w:val="0"/>
      <w:marTop w:val="0"/>
      <w:marBottom w:val="0"/>
      <w:divBdr>
        <w:top w:val="none" w:sz="0" w:space="0" w:color="auto"/>
        <w:left w:val="none" w:sz="0" w:space="0" w:color="auto"/>
        <w:bottom w:val="none" w:sz="0" w:space="0" w:color="auto"/>
        <w:right w:val="none" w:sz="0" w:space="0" w:color="auto"/>
      </w:divBdr>
    </w:div>
    <w:div w:id="2042510089">
      <w:bodyDiv w:val="1"/>
      <w:marLeft w:val="0"/>
      <w:marRight w:val="0"/>
      <w:marTop w:val="0"/>
      <w:marBottom w:val="0"/>
      <w:divBdr>
        <w:top w:val="none" w:sz="0" w:space="0" w:color="auto"/>
        <w:left w:val="none" w:sz="0" w:space="0" w:color="auto"/>
        <w:bottom w:val="none" w:sz="0" w:space="0" w:color="auto"/>
        <w:right w:val="none" w:sz="0" w:space="0" w:color="auto"/>
      </w:divBdr>
      <w:divsChild>
        <w:div w:id="348066900">
          <w:marLeft w:val="0"/>
          <w:marRight w:val="0"/>
          <w:marTop w:val="225"/>
          <w:marBottom w:val="0"/>
          <w:divBdr>
            <w:top w:val="none" w:sz="0" w:space="0" w:color="auto"/>
            <w:left w:val="none" w:sz="0" w:space="0" w:color="auto"/>
            <w:bottom w:val="none" w:sz="0" w:space="0" w:color="auto"/>
            <w:right w:val="none" w:sz="0" w:space="0" w:color="auto"/>
          </w:divBdr>
          <w:divsChild>
            <w:div w:id="1225946209">
              <w:marLeft w:val="0"/>
              <w:marRight w:val="0"/>
              <w:marTop w:val="0"/>
              <w:marBottom w:val="0"/>
              <w:divBdr>
                <w:top w:val="none" w:sz="0" w:space="0" w:color="auto"/>
                <w:left w:val="none" w:sz="0" w:space="0" w:color="auto"/>
                <w:bottom w:val="none" w:sz="0" w:space="0" w:color="auto"/>
                <w:right w:val="none" w:sz="0" w:space="0" w:color="auto"/>
              </w:divBdr>
              <w:divsChild>
                <w:div w:id="57451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08824">
          <w:marLeft w:val="0"/>
          <w:marRight w:val="0"/>
          <w:marTop w:val="0"/>
          <w:marBottom w:val="0"/>
          <w:divBdr>
            <w:top w:val="none" w:sz="0" w:space="0" w:color="auto"/>
            <w:left w:val="none" w:sz="0" w:space="0" w:color="auto"/>
            <w:bottom w:val="none" w:sz="0" w:space="0" w:color="auto"/>
            <w:right w:val="none" w:sz="0" w:space="0" w:color="auto"/>
          </w:divBdr>
        </w:div>
        <w:div w:id="1442919323">
          <w:marLeft w:val="0"/>
          <w:marRight w:val="0"/>
          <w:marTop w:val="0"/>
          <w:marBottom w:val="0"/>
          <w:divBdr>
            <w:top w:val="none" w:sz="0" w:space="0" w:color="auto"/>
            <w:left w:val="none" w:sz="0" w:space="0" w:color="auto"/>
            <w:bottom w:val="none" w:sz="0" w:space="0" w:color="auto"/>
            <w:right w:val="none" w:sz="0" w:space="0" w:color="auto"/>
          </w:divBdr>
        </w:div>
        <w:div w:id="1782409989">
          <w:marLeft w:val="0"/>
          <w:marRight w:val="0"/>
          <w:marTop w:val="0"/>
          <w:marBottom w:val="0"/>
          <w:divBdr>
            <w:top w:val="none" w:sz="0" w:space="0" w:color="auto"/>
            <w:left w:val="none" w:sz="0" w:space="0" w:color="auto"/>
            <w:bottom w:val="none" w:sz="0" w:space="0" w:color="auto"/>
            <w:right w:val="none" w:sz="0" w:space="0" w:color="auto"/>
          </w:divBdr>
        </w:div>
        <w:div w:id="1305741689">
          <w:marLeft w:val="0"/>
          <w:marRight w:val="0"/>
          <w:marTop w:val="0"/>
          <w:marBottom w:val="0"/>
          <w:divBdr>
            <w:top w:val="none" w:sz="0" w:space="0" w:color="auto"/>
            <w:left w:val="none" w:sz="0" w:space="0" w:color="auto"/>
            <w:bottom w:val="none" w:sz="0" w:space="0" w:color="auto"/>
            <w:right w:val="none" w:sz="0" w:space="0" w:color="auto"/>
          </w:divBdr>
        </w:div>
        <w:div w:id="1923251364">
          <w:marLeft w:val="0"/>
          <w:marRight w:val="0"/>
          <w:marTop w:val="0"/>
          <w:marBottom w:val="0"/>
          <w:divBdr>
            <w:top w:val="none" w:sz="0" w:space="0" w:color="auto"/>
            <w:left w:val="none" w:sz="0" w:space="0" w:color="auto"/>
            <w:bottom w:val="none" w:sz="0" w:space="0" w:color="auto"/>
            <w:right w:val="none" w:sz="0" w:space="0" w:color="auto"/>
          </w:divBdr>
        </w:div>
        <w:div w:id="371079629">
          <w:marLeft w:val="0"/>
          <w:marRight w:val="0"/>
          <w:marTop w:val="0"/>
          <w:marBottom w:val="0"/>
          <w:divBdr>
            <w:top w:val="none" w:sz="0" w:space="0" w:color="auto"/>
            <w:left w:val="none" w:sz="0" w:space="0" w:color="auto"/>
            <w:bottom w:val="none" w:sz="0" w:space="0" w:color="auto"/>
            <w:right w:val="none" w:sz="0" w:space="0" w:color="auto"/>
          </w:divBdr>
          <w:divsChild>
            <w:div w:id="1049719105">
              <w:marLeft w:val="0"/>
              <w:marRight w:val="0"/>
              <w:marTop w:val="0"/>
              <w:marBottom w:val="0"/>
              <w:divBdr>
                <w:top w:val="none" w:sz="0" w:space="0" w:color="auto"/>
                <w:left w:val="none" w:sz="0" w:space="0" w:color="auto"/>
                <w:bottom w:val="none" w:sz="0" w:space="0" w:color="auto"/>
                <w:right w:val="none" w:sz="0" w:space="0" w:color="auto"/>
              </w:divBdr>
              <w:divsChild>
                <w:div w:id="134620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372289">
      <w:bodyDiv w:val="1"/>
      <w:marLeft w:val="0"/>
      <w:marRight w:val="0"/>
      <w:marTop w:val="0"/>
      <w:marBottom w:val="0"/>
      <w:divBdr>
        <w:top w:val="none" w:sz="0" w:space="0" w:color="auto"/>
        <w:left w:val="none" w:sz="0" w:space="0" w:color="auto"/>
        <w:bottom w:val="none" w:sz="0" w:space="0" w:color="auto"/>
        <w:right w:val="none" w:sz="0" w:space="0" w:color="auto"/>
      </w:divBdr>
      <w:divsChild>
        <w:div w:id="1086341521">
          <w:marLeft w:val="0"/>
          <w:marRight w:val="0"/>
          <w:marTop w:val="0"/>
          <w:marBottom w:val="0"/>
          <w:divBdr>
            <w:top w:val="none" w:sz="0" w:space="0" w:color="auto"/>
            <w:left w:val="none" w:sz="0" w:space="0" w:color="auto"/>
            <w:bottom w:val="none" w:sz="0" w:space="0" w:color="auto"/>
            <w:right w:val="none" w:sz="0" w:space="0" w:color="auto"/>
          </w:divBdr>
        </w:div>
        <w:div w:id="2063938488">
          <w:marLeft w:val="0"/>
          <w:marRight w:val="0"/>
          <w:marTop w:val="0"/>
          <w:marBottom w:val="0"/>
          <w:divBdr>
            <w:top w:val="none" w:sz="0" w:space="0" w:color="auto"/>
            <w:left w:val="none" w:sz="0" w:space="0" w:color="auto"/>
            <w:bottom w:val="none" w:sz="0" w:space="0" w:color="auto"/>
            <w:right w:val="none" w:sz="0" w:space="0" w:color="auto"/>
          </w:divBdr>
        </w:div>
        <w:div w:id="608699544">
          <w:marLeft w:val="0"/>
          <w:marRight w:val="0"/>
          <w:marTop w:val="0"/>
          <w:marBottom w:val="0"/>
          <w:divBdr>
            <w:top w:val="none" w:sz="0" w:space="0" w:color="auto"/>
            <w:left w:val="none" w:sz="0" w:space="0" w:color="auto"/>
            <w:bottom w:val="none" w:sz="0" w:space="0" w:color="auto"/>
            <w:right w:val="none" w:sz="0" w:space="0" w:color="auto"/>
          </w:divBdr>
        </w:div>
        <w:div w:id="1131165375">
          <w:marLeft w:val="0"/>
          <w:marRight w:val="0"/>
          <w:marTop w:val="0"/>
          <w:marBottom w:val="0"/>
          <w:divBdr>
            <w:top w:val="none" w:sz="0" w:space="0" w:color="auto"/>
            <w:left w:val="none" w:sz="0" w:space="0" w:color="auto"/>
            <w:bottom w:val="none" w:sz="0" w:space="0" w:color="auto"/>
            <w:right w:val="none" w:sz="0" w:space="0" w:color="auto"/>
          </w:divBdr>
        </w:div>
        <w:div w:id="1531795975">
          <w:marLeft w:val="0"/>
          <w:marRight w:val="0"/>
          <w:marTop w:val="0"/>
          <w:marBottom w:val="0"/>
          <w:divBdr>
            <w:top w:val="none" w:sz="0" w:space="0" w:color="auto"/>
            <w:left w:val="none" w:sz="0" w:space="0" w:color="auto"/>
            <w:bottom w:val="none" w:sz="0" w:space="0" w:color="auto"/>
            <w:right w:val="none" w:sz="0" w:space="0" w:color="auto"/>
          </w:divBdr>
        </w:div>
        <w:div w:id="1502085796">
          <w:marLeft w:val="0"/>
          <w:marRight w:val="0"/>
          <w:marTop w:val="0"/>
          <w:marBottom w:val="0"/>
          <w:divBdr>
            <w:top w:val="none" w:sz="0" w:space="0" w:color="auto"/>
            <w:left w:val="none" w:sz="0" w:space="0" w:color="auto"/>
            <w:bottom w:val="none" w:sz="0" w:space="0" w:color="auto"/>
            <w:right w:val="none" w:sz="0" w:space="0" w:color="auto"/>
          </w:divBdr>
        </w:div>
        <w:div w:id="1765610079">
          <w:marLeft w:val="0"/>
          <w:marRight w:val="0"/>
          <w:marTop w:val="0"/>
          <w:marBottom w:val="0"/>
          <w:divBdr>
            <w:top w:val="none" w:sz="0" w:space="0" w:color="auto"/>
            <w:left w:val="none" w:sz="0" w:space="0" w:color="auto"/>
            <w:bottom w:val="none" w:sz="0" w:space="0" w:color="auto"/>
            <w:right w:val="none" w:sz="0" w:space="0" w:color="auto"/>
          </w:divBdr>
        </w:div>
        <w:div w:id="1656640014">
          <w:marLeft w:val="0"/>
          <w:marRight w:val="0"/>
          <w:marTop w:val="0"/>
          <w:marBottom w:val="0"/>
          <w:divBdr>
            <w:top w:val="none" w:sz="0" w:space="0" w:color="auto"/>
            <w:left w:val="none" w:sz="0" w:space="0" w:color="auto"/>
            <w:bottom w:val="none" w:sz="0" w:space="0" w:color="auto"/>
            <w:right w:val="none" w:sz="0" w:space="0" w:color="auto"/>
          </w:divBdr>
        </w:div>
        <w:div w:id="2031560380">
          <w:marLeft w:val="0"/>
          <w:marRight w:val="0"/>
          <w:marTop w:val="0"/>
          <w:marBottom w:val="0"/>
          <w:divBdr>
            <w:top w:val="none" w:sz="0" w:space="0" w:color="auto"/>
            <w:left w:val="none" w:sz="0" w:space="0" w:color="auto"/>
            <w:bottom w:val="none" w:sz="0" w:space="0" w:color="auto"/>
            <w:right w:val="none" w:sz="0" w:space="0" w:color="auto"/>
          </w:divBdr>
        </w:div>
        <w:div w:id="254821536">
          <w:marLeft w:val="0"/>
          <w:marRight w:val="0"/>
          <w:marTop w:val="0"/>
          <w:marBottom w:val="0"/>
          <w:divBdr>
            <w:top w:val="none" w:sz="0" w:space="0" w:color="auto"/>
            <w:left w:val="none" w:sz="0" w:space="0" w:color="auto"/>
            <w:bottom w:val="none" w:sz="0" w:space="0" w:color="auto"/>
            <w:right w:val="none" w:sz="0" w:space="0" w:color="auto"/>
          </w:divBdr>
        </w:div>
        <w:div w:id="1083726210">
          <w:marLeft w:val="0"/>
          <w:marRight w:val="0"/>
          <w:marTop w:val="0"/>
          <w:marBottom w:val="0"/>
          <w:divBdr>
            <w:top w:val="none" w:sz="0" w:space="0" w:color="auto"/>
            <w:left w:val="none" w:sz="0" w:space="0" w:color="auto"/>
            <w:bottom w:val="none" w:sz="0" w:space="0" w:color="auto"/>
            <w:right w:val="none" w:sz="0" w:space="0" w:color="auto"/>
          </w:divBdr>
        </w:div>
        <w:div w:id="2050300025">
          <w:marLeft w:val="0"/>
          <w:marRight w:val="0"/>
          <w:marTop w:val="0"/>
          <w:marBottom w:val="0"/>
          <w:divBdr>
            <w:top w:val="none" w:sz="0" w:space="0" w:color="auto"/>
            <w:left w:val="none" w:sz="0" w:space="0" w:color="auto"/>
            <w:bottom w:val="none" w:sz="0" w:space="0" w:color="auto"/>
            <w:right w:val="none" w:sz="0" w:space="0" w:color="auto"/>
          </w:divBdr>
        </w:div>
        <w:div w:id="1475096726">
          <w:marLeft w:val="0"/>
          <w:marRight w:val="0"/>
          <w:marTop w:val="0"/>
          <w:marBottom w:val="0"/>
          <w:divBdr>
            <w:top w:val="none" w:sz="0" w:space="0" w:color="auto"/>
            <w:left w:val="none" w:sz="0" w:space="0" w:color="auto"/>
            <w:bottom w:val="none" w:sz="0" w:space="0" w:color="auto"/>
            <w:right w:val="none" w:sz="0" w:space="0" w:color="auto"/>
          </w:divBdr>
        </w:div>
        <w:div w:id="1968973511">
          <w:marLeft w:val="0"/>
          <w:marRight w:val="0"/>
          <w:marTop w:val="0"/>
          <w:marBottom w:val="0"/>
          <w:divBdr>
            <w:top w:val="none" w:sz="0" w:space="0" w:color="auto"/>
            <w:left w:val="none" w:sz="0" w:space="0" w:color="auto"/>
            <w:bottom w:val="none" w:sz="0" w:space="0" w:color="auto"/>
            <w:right w:val="none" w:sz="0" w:space="0" w:color="auto"/>
          </w:divBdr>
        </w:div>
        <w:div w:id="817573565">
          <w:marLeft w:val="0"/>
          <w:marRight w:val="0"/>
          <w:marTop w:val="0"/>
          <w:marBottom w:val="0"/>
          <w:divBdr>
            <w:top w:val="none" w:sz="0" w:space="0" w:color="auto"/>
            <w:left w:val="none" w:sz="0" w:space="0" w:color="auto"/>
            <w:bottom w:val="none" w:sz="0" w:space="0" w:color="auto"/>
            <w:right w:val="none" w:sz="0" w:space="0" w:color="auto"/>
          </w:divBdr>
        </w:div>
        <w:div w:id="472676547">
          <w:marLeft w:val="0"/>
          <w:marRight w:val="0"/>
          <w:marTop w:val="0"/>
          <w:marBottom w:val="0"/>
          <w:divBdr>
            <w:top w:val="none" w:sz="0" w:space="0" w:color="auto"/>
            <w:left w:val="none" w:sz="0" w:space="0" w:color="auto"/>
            <w:bottom w:val="none" w:sz="0" w:space="0" w:color="auto"/>
            <w:right w:val="none" w:sz="0" w:space="0" w:color="auto"/>
          </w:divBdr>
        </w:div>
        <w:div w:id="2052194561">
          <w:marLeft w:val="0"/>
          <w:marRight w:val="0"/>
          <w:marTop w:val="0"/>
          <w:marBottom w:val="0"/>
          <w:divBdr>
            <w:top w:val="none" w:sz="0" w:space="0" w:color="auto"/>
            <w:left w:val="none" w:sz="0" w:space="0" w:color="auto"/>
            <w:bottom w:val="none" w:sz="0" w:space="0" w:color="auto"/>
            <w:right w:val="none" w:sz="0" w:space="0" w:color="auto"/>
          </w:divBdr>
        </w:div>
        <w:div w:id="4778886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theme" Target="theme/theme1.xml"/><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yperlink" Target="http://validator.w3.org/" TargetMode="External"/><Relationship Id="rId2" Type="http://schemas.openxmlformats.org/officeDocument/2006/relationships/customXml" Target="../customXml/item2.xml"/><Relationship Id="rId16" Type="http://schemas.openxmlformats.org/officeDocument/2006/relationships/image" Target="media/image3.gif"/><Relationship Id="rId29" Type="http://schemas.openxmlformats.org/officeDocument/2006/relationships/image" Target="media/image14.png"/><Relationship Id="rId107" Type="http://schemas.openxmlformats.org/officeDocument/2006/relationships/image" Target="media/image78.png"/><Relationship Id="rId11" Type="http://schemas.openxmlformats.org/officeDocument/2006/relationships/webSettings" Target="webSettings.xml"/><Relationship Id="rId24" Type="http://schemas.openxmlformats.org/officeDocument/2006/relationships/image" Target="media/image10.png"/><Relationship Id="rId32" Type="http://schemas.openxmlformats.org/officeDocument/2006/relationships/hyperlink" Target="http://www.wheelmap.org"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3.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image" Target="media/image74.png"/><Relationship Id="rId110" Type="http://schemas.openxmlformats.org/officeDocument/2006/relationships/image" Target="media/image81.png"/><Relationship Id="rId115" Type="http://schemas.openxmlformats.org/officeDocument/2006/relationships/footer" Target="footer2.xml"/><Relationship Id="rId5" Type="http://schemas.openxmlformats.org/officeDocument/2006/relationships/customXml" Target="../customXml/item5.xml"/><Relationship Id="rId61" Type="http://schemas.openxmlformats.org/officeDocument/2006/relationships/image" Target="media/image44.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hyperlink" Target="http://overpass.osm.rambler.ru/cgi/interpreter?data=%5bout:json%5d;node%5bamenity=restaurants%5d(47.218678,8.810819,47.227847,8.824319);out" TargetMode="External"/><Relationship Id="rId19" Type="http://schemas.openxmlformats.org/officeDocument/2006/relationships/image" Target="media/image5.png"/><Relationship Id="rId14" Type="http://schemas.openxmlformats.org/officeDocument/2006/relationships/image" Target="media/image1.jpe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hyperlink" Target="http://www.accessibility-guide.org" TargetMode="External"/><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2.png"/><Relationship Id="rId105" Type="http://schemas.openxmlformats.org/officeDocument/2006/relationships/image" Target="media/image77.png"/><Relationship Id="rId113" Type="http://schemas.openxmlformats.org/officeDocument/2006/relationships/header" Target="header1.xml"/><Relationship Id="rId8" Type="http://schemas.openxmlformats.org/officeDocument/2006/relationships/styles" Target="styles.xml"/><Relationship Id="rId51" Type="http://schemas.openxmlformats.org/officeDocument/2006/relationships/image" Target="media/image34.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hyperlink" Target="http://nominatim.openstreetmap.org/search?q=%5b47.223741,8.81696" TargetMode="External"/><Relationship Id="rId98" Type="http://schemas.openxmlformats.org/officeDocument/2006/relationships/hyperlink" Target="https://github.com/grothauser/accessiblemap" TargetMode="External"/><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image" Target="media/image4.png"/><Relationship Id="rId25" Type="http://schemas.openxmlformats.org/officeDocument/2006/relationships/hyperlink" Target="http://data.stadt-zuerich.ch/content/portal/de/index/ogd/anwendungen.html"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75.png"/><Relationship Id="rId108" Type="http://schemas.openxmlformats.org/officeDocument/2006/relationships/image" Target="media/image79.png"/><Relationship Id="rId11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5" Type="http://schemas.openxmlformats.org/officeDocument/2006/relationships/hyperlink" Target="http://trobdb.hsr.ch/getTrafficObstruction?osmid=177866164" TargetMode="External"/><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hyperlink" Target="http://trobdb.hsr.ch/getTrafficObstruction?osmid=177866164" TargetMode="External"/><Relationship Id="rId11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2.gif"/><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http://routing.osm.ch/routed-foot/viaroute?loc=%22+lat1+%22,%22+lon1+%22&amp;loc=%22+lat2+%22,%22+lon2+%22&amp;output=gpx" TargetMode="External"/><Relationship Id="rId114" Type="http://schemas.openxmlformats.org/officeDocument/2006/relationships/footer" Target="footer1.xml"/><Relationship Id="rId10" Type="http://schemas.openxmlformats.org/officeDocument/2006/relationships/settings" Target="settings.xml"/><Relationship Id="rId31" Type="http://schemas.openxmlformats.org/officeDocument/2006/relationships/image" Target="media/image15.pn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2.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hyperlink" Target="http://overpass.osm.rambler.ru/cgi/interpreter?data=%5bout:json%5d;way(35177096);out" TargetMode="External"/><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customXml" Target="../customXml/item4.xml"/><Relationship Id="rId9" Type="http://schemas.microsoft.com/office/2007/relationships/stylesWithEffects" Target="stylesWithEffects.xml"/><Relationship Id="rId13" Type="http://schemas.openxmlformats.org/officeDocument/2006/relationships/endnotes" Target="endnotes.xml"/><Relationship Id="rId18" Type="http://schemas.openxmlformats.org/officeDocument/2006/relationships/hyperlink" Target="http://www.accessiblemap.ch" TargetMode="External"/><Relationship Id="rId39" Type="http://schemas.openxmlformats.org/officeDocument/2006/relationships/image" Target="media/image22.png"/><Relationship Id="rId109" Type="http://schemas.openxmlformats.org/officeDocument/2006/relationships/image" Target="media/image80.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4.png"/><Relationship Id="rId97" Type="http://schemas.openxmlformats.org/officeDocument/2006/relationships/hyperlink" Target="http://trobdb.hsr.ch" TargetMode="External"/><Relationship Id="rId104" Type="http://schemas.openxmlformats.org/officeDocument/2006/relationships/image" Target="media/image76.png"/><Relationship Id="rId7" Type="http://schemas.openxmlformats.org/officeDocument/2006/relationships/numbering" Target="numbering.xml"/><Relationship Id="rId92" Type="http://schemas.openxmlformats.org/officeDocument/2006/relationships/image" Target="media/image70.png"/></Relationships>
</file>

<file path=word/theme/_rels/theme1.xml.rels><?xml version="1.0" encoding="UTF-8" standalone="yes"?>
<Relationships xmlns="http://schemas.openxmlformats.org/package/2006/relationships"><Relationship Id="rId1" Type="http://schemas.openxmlformats.org/officeDocument/2006/relationships/image" Target="../media/image83.jpeg"/></Relationships>
</file>

<file path=word/theme/theme1.xml><?xml version="1.0" encoding="utf-8"?>
<a:theme xmlns:a="http://schemas.openxmlformats.org/drawingml/2006/main" name="Apothecary">
  <a:themeElements>
    <a:clrScheme name="Apothecary">
      <a:dk1>
        <a:sysClr val="windowText" lastClr="000000"/>
      </a:dk1>
      <a:lt1>
        <a:sysClr val="window" lastClr="FFFFFF"/>
      </a:lt1>
      <a:dk2>
        <a:srgbClr val="564B3C"/>
      </a:dk2>
      <a:lt2>
        <a:srgbClr val="ECEDD1"/>
      </a:lt2>
      <a:accent1>
        <a:srgbClr val="93A299"/>
      </a:accent1>
      <a:accent2>
        <a:srgbClr val="CF543F"/>
      </a:accent2>
      <a:accent3>
        <a:srgbClr val="B5AE53"/>
      </a:accent3>
      <a:accent4>
        <a:srgbClr val="848058"/>
      </a:accent4>
      <a:accent5>
        <a:srgbClr val="E8B54D"/>
      </a:accent5>
      <a:accent6>
        <a:srgbClr val="786C71"/>
      </a:accent6>
      <a:hlink>
        <a:srgbClr val="CCCC00"/>
      </a:hlink>
      <a:folHlink>
        <a:srgbClr val="B2B2B2"/>
      </a:folHlink>
    </a:clrScheme>
    <a:fontScheme name="Apothecary">
      <a:majorFont>
        <a:latin typeface="Book Antiqua"/>
        <a:ea typeface=""/>
        <a:cs typeface=""/>
        <a:font script="Jpan" typeface="HGS明朝B"/>
        <a:font script="Hang" typeface="HY견명조"/>
        <a:font script="Hans" typeface="宋体"/>
        <a:font script="Hant" typeface="新細明體"/>
        <a:font script="Arab" typeface="Times New Roman"/>
        <a:font script="Hebr" typeface="David"/>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ＭＳ ゴシック"/>
        <a:font script="Hang" typeface="HY견명조"/>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pothecary">
      <a:fillStyleLst>
        <a:solidFill>
          <a:schemeClr val="phClr"/>
        </a:solidFill>
        <a:gradFill rotWithShape="1">
          <a:gsLst>
            <a:gs pos="0">
              <a:schemeClr val="phClr">
                <a:tint val="1000"/>
                <a:satMod val="100000"/>
              </a:schemeClr>
            </a:gs>
            <a:gs pos="68000">
              <a:schemeClr val="phClr">
                <a:tint val="77000"/>
                <a:satMod val="100000"/>
              </a:schemeClr>
            </a:gs>
            <a:gs pos="81000">
              <a:schemeClr val="phClr">
                <a:tint val="79000"/>
                <a:satMod val="100000"/>
              </a:schemeClr>
            </a:gs>
            <a:gs pos="86000">
              <a:schemeClr val="phClr">
                <a:tint val="73000"/>
                <a:satMod val="100000"/>
              </a:schemeClr>
            </a:gs>
            <a:gs pos="100000">
              <a:schemeClr val="phClr">
                <a:tint val="35000"/>
                <a:satMod val="100000"/>
              </a:schemeClr>
            </a:gs>
          </a:gsLst>
          <a:lin ang="5400000" scaled="0"/>
        </a:gradFill>
        <a:gradFill rotWithShape="1">
          <a:gsLst>
            <a:gs pos="0">
              <a:schemeClr val="phClr">
                <a:tint val="73000"/>
                <a:shade val="100000"/>
                <a:satMod val="150000"/>
              </a:schemeClr>
            </a:gs>
            <a:gs pos="25000">
              <a:schemeClr val="phClr">
                <a:tint val="96000"/>
                <a:shade val="80000"/>
                <a:satMod val="105000"/>
              </a:schemeClr>
            </a:gs>
            <a:gs pos="38000">
              <a:schemeClr val="phClr">
                <a:tint val="96000"/>
                <a:shade val="59000"/>
                <a:satMod val="120000"/>
              </a:schemeClr>
            </a:gs>
            <a:gs pos="55000">
              <a:schemeClr val="phClr">
                <a:tint val="100000"/>
                <a:shade val="57000"/>
                <a:satMod val="120000"/>
              </a:schemeClr>
            </a:gs>
            <a:gs pos="80000">
              <a:schemeClr val="phClr">
                <a:tint val="100000"/>
                <a:shade val="56000"/>
                <a:satMod val="145000"/>
              </a:schemeClr>
            </a:gs>
            <a:gs pos="88000">
              <a:schemeClr val="phClr">
                <a:tint val="100000"/>
                <a:shade val="63000"/>
                <a:satMod val="160000"/>
              </a:schemeClr>
            </a:gs>
            <a:gs pos="100000">
              <a:schemeClr val="phClr">
                <a:tint val="99000"/>
                <a:shade val="100000"/>
                <a:satMod val="155000"/>
              </a:schemeClr>
            </a:gs>
          </a:gsLst>
          <a:lin ang="54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scene3d>
            <a:camera prst="orthographicFront">
              <a:rot lat="0" lon="0" rev="0"/>
            </a:camera>
            <a:lightRig rig="glow" dir="tl">
              <a:rot lat="0" lon="0" rev="1800000"/>
            </a:lightRig>
          </a:scene3d>
          <a:sp3d contourW="10160" prstMaterial="dkEdge">
            <a:bevelT w="0" h="0" prst="angle"/>
            <a:contourClr>
              <a:schemeClr val="phClr">
                <a:shade val="30000"/>
                <a:satMod val="150000"/>
              </a:schemeClr>
            </a:contourClr>
          </a:sp3d>
        </a:effectStyle>
        <a:effectStyle>
          <a:effectLst>
            <a:glow rad="50800">
              <a:schemeClr val="phClr">
                <a:tint val="68000"/>
                <a:shade val="93000"/>
                <a:alpha val="37000"/>
                <a:satMod val="250000"/>
              </a:schemeClr>
            </a:glow>
          </a:effectLst>
          <a:scene3d>
            <a:camera prst="orthographicFront">
              <a:rot lat="0" lon="0" rev="0"/>
            </a:camera>
            <a:lightRig rig="glow" dir="t">
              <a:rot lat="0" lon="0" rev="1800000"/>
            </a:lightRig>
          </a:scene3d>
          <a:sp3d contourW="10160" prstMaterial="dkEdge">
            <a:bevelT w="20320" h="19050" prst="angle"/>
            <a:contourClr>
              <a:schemeClr val="phClr">
                <a:shade val="30000"/>
                <a:satMod val="150000"/>
              </a:schemeClr>
            </a:contourClr>
          </a:sp3d>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Ama13</b:Tag>
    <b:SourceType>DocumentFromInternetSite</b:SourceType>
    <b:Guid>{C08FDD2B-1488-44FA-A01E-D34E39AE77B1}</b:Guid>
    <b:Title>AmauroMap</b:Title>
    <b:YearAccessed>2013</b:YearAccessed>
    <b:MonthAccessed>11</b:MonthAccessed>
    <b:DayAccessed>26</b:DayAccessed>
    <b:URL>http://deutsch.ceit.at/ceit-alanova/referenzprojekte-alanova/projekte/amauromap</b:URL>
    <b:RefOrder>1</b:RefOrder>
  </b:Source>
  <b:Source>
    <b:Tag>Mov13</b:Tag>
    <b:SourceType>InternetSite</b:SourceType>
    <b:Guid>{EDD838D1-57F3-4792-98FC-FF7286D46907}</b:Guid>
    <b:Title>Movable Type Scripts</b:Title>
    <b:YearAccessed>2013</b:YearAccessed>
    <b:MonthAccessed>12</b:MonthAccessed>
    <b:DayAccessed>13</b:DayAccessed>
    <b:URL>http://www.movable-type.co.uk/scripts/latlong.html</b:URL>
    <b:RefOrder>9</b:RefOrder>
  </b:Source>
  <b:Source>
    <b:Tag>Gui</b:Tag>
    <b:SourceType>InternetSite</b:SourceType>
    <b:Guid>{55D29C62-8375-4704-8C3B-0D629E9E9FE8}</b:Guid>
    <b:Title>Guide4Blind</b:Title>
    <b:URL>http://www.guide4blind.de/</b:URL>
    <b:RefOrder>2</b:RefOrder>
  </b:Source>
  <b:Source>
    <b:Tag>Dat</b:Tag>
    <b:SourceType>InternetSite</b:SourceType>
    <b:Guid>{0BCBECF3-D42F-4B7E-B6FC-B67008DB2D7B}</b:Guid>
    <b:Title>Datenkatalog der Stadt Zürich</b:Title>
    <b:URL>http://data.stadt-zuerich.ch/content/portal/de/index/ogd/daten.html/</b:URL>
    <b:RefOrder>11</b:RefOrder>
  </b:Source>
  <b:Source>
    <b:Tag>Zür</b:Tag>
    <b:SourceType>InternetSite</b:SourceType>
    <b:Guid>{FE0FA7EA-66B4-466D-99A0-A167A52F633A}</b:Guid>
    <b:Title>Züriplan</b:Title>
    <b:URL>http://www.stadtplan.stadt-zuerich.ch/zueriplan/stadtplan.aspx</b:URL>
    <b:RefOrder>12</b:RefOrder>
  </b:Source>
  <b:Source>
    <b:Tag>PNP</b:Tag>
    <b:SourceType>InternetSite</b:SourceType>
    <b:Guid>{F10E33C6-67E1-401C-A2B3-89FBA3152F43}</b:Guid>
    <b:Title>PNPOLY - Point Inclusion in Polygon Test</b:Title>
    <b:URL>http://www.ecse.rpi.edu/Homepages/wrf/Research/Short_Notes/pnpoly.html</b:URL>
    <b:RefOrder>10</b:RefOrder>
  </b:Source>
  <b:Source>
    <b:Tag>Goo13</b:Tag>
    <b:SourceType>InternetSite</b:SourceType>
    <b:Guid>{AF111EB1-1349-49EF-B279-D4E8E9499C9C}</b:Guid>
    <b:Title>Google Maps</b:Title>
    <b:ProductionCompany>Google</b:ProductionCompany>
    <b:YearAccessed>2013</b:YearAccessed>
    <b:MonthAccessed>15</b:MonthAccessed>
    <b:DayAccessed>12</b:DayAccessed>
    <b:URL>https://maps.google.de/</b:URL>
    <b:RefOrder>3</b:RefOrder>
  </b:Source>
  <b:Source>
    <b:Tag>Uni13</b:Tag>
    <b:SourceType>InternetSite</b:SourceType>
    <b:Guid>{DD318940-49B8-489B-B55A-49164700220C}</b:Guid>
    <b:Author>
      <b:Author>
        <b:NameList>
          <b:Person>
            <b:Last>Heidelberg</b:Last>
            <b:First>Universität</b:First>
          </b:Person>
        </b:NameList>
      </b:Author>
    </b:Author>
    <b:Title>Routing der Universität Heidelberg</b:Title>
    <b:ProductionCompany>Universität Heidelberg</b:ProductionCompany>
    <b:YearAccessed>2013</b:YearAccessed>
    <b:MonthAccessed>15</b:MonthAccessed>
    <b:DayAccessed>12</b:DayAccessed>
    <b:URL>http://openrouteservice.org/</b:URL>
    <b:RefOrder>4</b:RefOrder>
  </b:Source>
  <b:Source>
    <b:Tag>Mic13</b:Tag>
    <b:SourceType>InternetSite</b:SourceType>
    <b:Guid>{02C7E0EF-AB90-4BFC-B50A-1904C2471E1E}</b:Guid>
    <b:Author>
      <b:Author>
        <b:NameList>
          <b:Person>
            <b:Last>Microsoft</b:Last>
          </b:Person>
        </b:NameList>
      </b:Author>
    </b:Author>
    <b:Title>Bing Maps</b:Title>
    <b:ProductionCompany>Microsoft</b:ProductionCompany>
    <b:YearAccessed>2013</b:YearAccessed>
    <b:MonthAccessed>12</b:MonthAccessed>
    <b:DayAccessed>15</b:DayAccessed>
    <b:URL>http://www.bing.com/maps/   </b:URL>
    <b:RefOrder>5</b:RefOrder>
  </b:Source>
  <b:Source>
    <b:Tag>Map13</b:Tag>
    <b:SourceType>InternetSite</b:SourceType>
    <b:Guid>{0FE5C55B-0855-4D35-89A1-AFDC8FB8DF9B}</b:Guid>
    <b:Title>MapQuest</b:Title>
    <b:ProductionCompany>MapQuest, Inc.</b:ProductionCompany>
    <b:YearAccessed>2013</b:YearAccessed>
    <b:MonthAccessed>12</b:MonthAccessed>
    <b:DayAccessed>18</b:DayAccessed>
    <b:URL>http://open.mapquestapi.com  </b:URL>
    <b:RefOrder>6</b:RefOrder>
  </b:Source>
  <b:Source>
    <b:Tag>You13</b:Tag>
    <b:SourceType>InternetSite</b:SourceType>
    <b:Guid>{1AF90689-E376-435C-9F12-DEB741C8A735}</b:Guid>
    <b:Title>Yours Navigation</b:Title>
    <b:YearAccessed>2013</b:YearAccessed>
    <b:MonthAccessed>12</b:MonthAccessed>
    <b:DayAccessed>18</b:DayAccessed>
    <b:URL>http://www.yournavigation.org/ </b:URL>
    <b:RefOrder>7</b:RefOrder>
  </b:Source>
  <b:Source>
    <b:Tag>Clo13</b:Tag>
    <b:SourceType>InternetSite</b:SourceType>
    <b:Guid>{E1B44B62-22D0-4AB2-9065-9994D1CFE1CE}</b:Guid>
    <b:Author>
      <b:Author>
        <b:NameList>
          <b:Person>
            <b:Last>GmbH</b:Last>
            <b:First>CloudMade</b:First>
            <b:Middle>Deutschland</b:Middle>
          </b:Person>
        </b:NameList>
      </b:Author>
    </b:Author>
    <b:Title>CloudMade</b:Title>
    <b:ProductionCompany>CloudMade Deutschland GmbH</b:ProductionCompany>
    <b:YearAccessed>2013</b:YearAccessed>
    <b:MonthAccessed>12</b:MonthAccessed>
    <b:DayAccessed>18</b:DayAccessed>
    <b:URL>http://cloudmade.com/</b:URL>
    <b:RefOrder>8</b:RefOrder>
  </b:Source>
</b:Sources>
</file>

<file path=customXml/item2.xml><?xml version="1.0" encoding="utf-8"?>
<b:Sources xmlns:b="http://schemas.openxmlformats.org/officeDocument/2006/bibliography" xmlns="http://schemas.openxmlformats.org/officeDocument/2006/bibliography" SelectedStyle="\IEEE2006OfficeOnline.xsl" StyleName="IEEE 2006">
  <b:Source>
    <b:Tag>Ama13</b:Tag>
    <b:SourceType>DocumentFromInternetSite</b:SourceType>
    <b:Guid>{C08FDD2B-1488-44FA-A01E-D34E39AE77B1}</b:Guid>
    <b:Title>AmauroMap</b:Title>
    <b:YearAccessed>2013</b:YearAccessed>
    <b:MonthAccessed>11</b:MonthAccessed>
    <b:DayAccessed>26</b:DayAccessed>
    <b:URL>http://deutsch.ceit.at/ceit-alanova/referenzprojekte-alanova/projekte/amauromap</b:URL>
    <b:RefOrder>1</b:RefOrder>
  </b:Source>
  <b:Source>
    <b:Tag>Mov13</b:Tag>
    <b:SourceType>InternetSite</b:SourceType>
    <b:Guid>{EDD838D1-57F3-4792-98FC-FF7286D46907}</b:Guid>
    <b:Title>Movable Type Scripts</b:Title>
    <b:YearAccessed>2013</b:YearAccessed>
    <b:MonthAccessed>12</b:MonthAccessed>
    <b:DayAccessed>13</b:DayAccessed>
    <b:URL>http://www.movable-type.co.uk/scripts/latlong.html</b:URL>
    <b:RefOrder>9</b:RefOrder>
  </b:Source>
  <b:Source>
    <b:Tag>Gui</b:Tag>
    <b:SourceType>InternetSite</b:SourceType>
    <b:Guid>{55D29C62-8375-4704-8C3B-0D629E9E9FE8}</b:Guid>
    <b:Title>Guide4Blind</b:Title>
    <b:URL>http://www.guide4blind.de/</b:URL>
    <b:RefOrder>2</b:RefOrder>
  </b:Source>
  <b:Source>
    <b:Tag>Dat</b:Tag>
    <b:SourceType>InternetSite</b:SourceType>
    <b:Guid>{0BCBECF3-D42F-4B7E-B6FC-B67008DB2D7B}</b:Guid>
    <b:Title>Datenkatalog der Stadt Zürich</b:Title>
    <b:URL>http://data.stadt-zuerich.ch/content/portal/de/index/ogd/daten.html/</b:URL>
    <b:RefOrder>11</b:RefOrder>
  </b:Source>
  <b:Source>
    <b:Tag>Zür</b:Tag>
    <b:SourceType>InternetSite</b:SourceType>
    <b:Guid>{FE0FA7EA-66B4-466D-99A0-A167A52F633A}</b:Guid>
    <b:Title>Züriplan</b:Title>
    <b:URL>http://www.stadtplan.stadt-zuerich.ch/zueriplan/stadtplan.aspx</b:URL>
    <b:RefOrder>12</b:RefOrder>
  </b:Source>
  <b:Source>
    <b:Tag>PNP</b:Tag>
    <b:SourceType>InternetSite</b:SourceType>
    <b:Guid>{F10E33C6-67E1-401C-A2B3-89FBA3152F43}</b:Guid>
    <b:Title>PNPOLY - Point Inclusion in Polygon Test</b:Title>
    <b:URL>http://www.ecse.rpi.edu/Homepages/wrf/Research/Short_Notes/pnpoly.html</b:URL>
    <b:RefOrder>10</b:RefOrder>
  </b:Source>
  <b:Source>
    <b:Tag>Goo13</b:Tag>
    <b:SourceType>InternetSite</b:SourceType>
    <b:Guid>{AF111EB1-1349-49EF-B279-D4E8E9499C9C}</b:Guid>
    <b:Title>Google Maps</b:Title>
    <b:ProductionCompany>Google</b:ProductionCompany>
    <b:YearAccessed>2013</b:YearAccessed>
    <b:MonthAccessed>15</b:MonthAccessed>
    <b:DayAccessed>12</b:DayAccessed>
    <b:URL>https://maps.google.de/</b:URL>
    <b:RefOrder>3</b:RefOrder>
  </b:Source>
  <b:Source>
    <b:Tag>Uni13</b:Tag>
    <b:SourceType>InternetSite</b:SourceType>
    <b:Guid>{DD318940-49B8-489B-B55A-49164700220C}</b:Guid>
    <b:Author>
      <b:Author>
        <b:NameList>
          <b:Person>
            <b:Last>Heidelberg</b:Last>
            <b:First>Universität</b:First>
          </b:Person>
        </b:NameList>
      </b:Author>
    </b:Author>
    <b:Title>Routing der Universität Heidelberg</b:Title>
    <b:ProductionCompany>Universität Heidelberg</b:ProductionCompany>
    <b:YearAccessed>2013</b:YearAccessed>
    <b:MonthAccessed>15</b:MonthAccessed>
    <b:DayAccessed>12</b:DayAccessed>
    <b:URL>http://openrouteservice.org/</b:URL>
    <b:RefOrder>4</b:RefOrder>
  </b:Source>
  <b:Source>
    <b:Tag>Mic13</b:Tag>
    <b:SourceType>InternetSite</b:SourceType>
    <b:Guid>{02C7E0EF-AB90-4BFC-B50A-1904C2471E1E}</b:Guid>
    <b:Author>
      <b:Author>
        <b:NameList>
          <b:Person>
            <b:Last>Microsoft</b:Last>
          </b:Person>
        </b:NameList>
      </b:Author>
    </b:Author>
    <b:Title>Bing Maps</b:Title>
    <b:ProductionCompany>Microsoft</b:ProductionCompany>
    <b:YearAccessed>2013</b:YearAccessed>
    <b:MonthAccessed>12</b:MonthAccessed>
    <b:DayAccessed>15</b:DayAccessed>
    <b:URL>http://www.bing.com/maps/   </b:URL>
    <b:RefOrder>5</b:RefOrder>
  </b:Source>
  <b:Source>
    <b:Tag>Map13</b:Tag>
    <b:SourceType>InternetSite</b:SourceType>
    <b:Guid>{0FE5C55B-0855-4D35-89A1-AFDC8FB8DF9B}</b:Guid>
    <b:Title>MapQuest</b:Title>
    <b:ProductionCompany>MapQuest, Inc.</b:ProductionCompany>
    <b:YearAccessed>2013</b:YearAccessed>
    <b:MonthAccessed>12</b:MonthAccessed>
    <b:DayAccessed>18</b:DayAccessed>
    <b:URL>http://open.mapquestapi.com  </b:URL>
    <b:RefOrder>6</b:RefOrder>
  </b:Source>
  <b:Source>
    <b:Tag>You13</b:Tag>
    <b:SourceType>InternetSite</b:SourceType>
    <b:Guid>{1AF90689-E376-435C-9F12-DEB741C8A735}</b:Guid>
    <b:Title>Yours Navigation</b:Title>
    <b:YearAccessed>2013</b:YearAccessed>
    <b:MonthAccessed>12</b:MonthAccessed>
    <b:DayAccessed>18</b:DayAccessed>
    <b:URL>http://www.yournavigation.org/ </b:URL>
    <b:RefOrder>7</b:RefOrder>
  </b:Source>
  <b:Source>
    <b:Tag>Clo13</b:Tag>
    <b:SourceType>InternetSite</b:SourceType>
    <b:Guid>{E1B44B62-22D0-4AB2-9065-9994D1CFE1CE}</b:Guid>
    <b:Author>
      <b:Author>
        <b:NameList>
          <b:Person>
            <b:Last>GmbH</b:Last>
            <b:First>CloudMade</b:First>
            <b:Middle>Deutschland</b:Middle>
          </b:Person>
        </b:NameList>
      </b:Author>
    </b:Author>
    <b:Title>CloudMade</b:Title>
    <b:ProductionCompany>CloudMade Deutschland GmbH</b:ProductionCompany>
    <b:YearAccessed>2013</b:YearAccessed>
    <b:MonthAccessed>12</b:MonthAccessed>
    <b:DayAccessed>18</b:DayAccessed>
    <b:URL>http://cloudmade.com/</b:URL>
    <b:RefOrder>8</b:RefOrder>
  </b:Source>
</b:Sources>
</file>

<file path=customXml/item3.xml><?xml version="1.0" encoding="utf-8"?>
<b:Sources xmlns:b="http://schemas.openxmlformats.org/officeDocument/2006/bibliography" xmlns="http://schemas.openxmlformats.org/officeDocument/2006/bibliography" SelectedStyle="\IEEE2006OfficeOnline.xsl" StyleName="IEEE 2006">
  <b:Source>
    <b:Tag>Ama13</b:Tag>
    <b:SourceType>DocumentFromInternetSite</b:SourceType>
    <b:Guid>{C08FDD2B-1488-44FA-A01E-D34E39AE77B1}</b:Guid>
    <b:Title>AmauroMap</b:Title>
    <b:YearAccessed>2013</b:YearAccessed>
    <b:MonthAccessed>11</b:MonthAccessed>
    <b:DayAccessed>26</b:DayAccessed>
    <b:URL>http://deutsch.ceit.at/ceit-alanova/referenzprojekte-alanova/projekte/amauromap</b:URL>
    <b:RefOrder>1</b:RefOrder>
  </b:Source>
  <b:Source>
    <b:Tag>Mov13</b:Tag>
    <b:SourceType>InternetSite</b:SourceType>
    <b:Guid>{EDD838D1-57F3-4792-98FC-FF7286D46907}</b:Guid>
    <b:Title>Movable Type Scripts</b:Title>
    <b:YearAccessed>2013</b:YearAccessed>
    <b:MonthAccessed>12</b:MonthAccessed>
    <b:DayAccessed>13</b:DayAccessed>
    <b:URL>http://www.movable-type.co.uk/scripts/latlong.html</b:URL>
    <b:RefOrder>9</b:RefOrder>
  </b:Source>
  <b:Source>
    <b:Tag>Gui</b:Tag>
    <b:SourceType>InternetSite</b:SourceType>
    <b:Guid>{55D29C62-8375-4704-8C3B-0D629E9E9FE8}</b:Guid>
    <b:Title>Guide4Blind</b:Title>
    <b:URL>http://www.guide4blind.de/</b:URL>
    <b:RefOrder>2</b:RefOrder>
  </b:Source>
  <b:Source>
    <b:Tag>Dat</b:Tag>
    <b:SourceType>InternetSite</b:SourceType>
    <b:Guid>{0BCBECF3-D42F-4B7E-B6FC-B67008DB2D7B}</b:Guid>
    <b:Title>Datenkatalog der Stadt Zürich</b:Title>
    <b:URL>http://data.stadt-zuerich.ch/content/portal/de/index/ogd/daten.html/</b:URL>
    <b:RefOrder>11</b:RefOrder>
  </b:Source>
  <b:Source>
    <b:Tag>Zür</b:Tag>
    <b:SourceType>InternetSite</b:SourceType>
    <b:Guid>{FE0FA7EA-66B4-466D-99A0-A167A52F633A}</b:Guid>
    <b:Title>Züriplan</b:Title>
    <b:URL>http://www.stadtplan.stadt-zuerich.ch/zueriplan/stadtplan.aspx</b:URL>
    <b:RefOrder>12</b:RefOrder>
  </b:Source>
  <b:Source>
    <b:Tag>PNP</b:Tag>
    <b:SourceType>InternetSite</b:SourceType>
    <b:Guid>{F10E33C6-67E1-401C-A2B3-89FBA3152F43}</b:Guid>
    <b:Title>PNPOLY - Point Inclusion in Polygon Test</b:Title>
    <b:URL>http://www.ecse.rpi.edu/Homepages/wrf/Research/Short_Notes/pnpoly.html</b:URL>
    <b:RefOrder>10</b:RefOrder>
  </b:Source>
  <b:Source>
    <b:Tag>Goo13</b:Tag>
    <b:SourceType>InternetSite</b:SourceType>
    <b:Guid>{AF111EB1-1349-49EF-B279-D4E8E9499C9C}</b:Guid>
    <b:Title>Google Maps</b:Title>
    <b:ProductionCompany>Google</b:ProductionCompany>
    <b:YearAccessed>2013</b:YearAccessed>
    <b:MonthAccessed>15</b:MonthAccessed>
    <b:DayAccessed>12</b:DayAccessed>
    <b:URL>https://maps.google.de/</b:URL>
    <b:RefOrder>3</b:RefOrder>
  </b:Source>
  <b:Source>
    <b:Tag>Uni13</b:Tag>
    <b:SourceType>InternetSite</b:SourceType>
    <b:Guid>{DD318940-49B8-489B-B55A-49164700220C}</b:Guid>
    <b:Author>
      <b:Author>
        <b:NameList>
          <b:Person>
            <b:Last>Heidelberg</b:Last>
            <b:First>Universität</b:First>
          </b:Person>
        </b:NameList>
      </b:Author>
    </b:Author>
    <b:Title>Routing der Universität Heidelberg</b:Title>
    <b:ProductionCompany>Universität Heidelberg</b:ProductionCompany>
    <b:YearAccessed>2013</b:YearAccessed>
    <b:MonthAccessed>15</b:MonthAccessed>
    <b:DayAccessed>12</b:DayAccessed>
    <b:URL>http://openrouteservice.org/</b:URL>
    <b:RefOrder>4</b:RefOrder>
  </b:Source>
  <b:Source>
    <b:Tag>Mic13</b:Tag>
    <b:SourceType>InternetSite</b:SourceType>
    <b:Guid>{02C7E0EF-AB90-4BFC-B50A-1904C2471E1E}</b:Guid>
    <b:Author>
      <b:Author>
        <b:NameList>
          <b:Person>
            <b:Last>Microsoft</b:Last>
          </b:Person>
        </b:NameList>
      </b:Author>
    </b:Author>
    <b:Title>Bing Maps</b:Title>
    <b:ProductionCompany>Microsoft</b:ProductionCompany>
    <b:YearAccessed>2013</b:YearAccessed>
    <b:MonthAccessed>12</b:MonthAccessed>
    <b:DayAccessed>15</b:DayAccessed>
    <b:URL>http://www.bing.com/maps/   </b:URL>
    <b:RefOrder>5</b:RefOrder>
  </b:Source>
  <b:Source>
    <b:Tag>Map13</b:Tag>
    <b:SourceType>InternetSite</b:SourceType>
    <b:Guid>{0FE5C55B-0855-4D35-89A1-AFDC8FB8DF9B}</b:Guid>
    <b:Title>MapQuest</b:Title>
    <b:ProductionCompany>MapQuest, Inc.</b:ProductionCompany>
    <b:YearAccessed>2013</b:YearAccessed>
    <b:MonthAccessed>12</b:MonthAccessed>
    <b:DayAccessed>18</b:DayAccessed>
    <b:URL>http://open.mapquestapi.com  </b:URL>
    <b:RefOrder>6</b:RefOrder>
  </b:Source>
  <b:Source>
    <b:Tag>You13</b:Tag>
    <b:SourceType>InternetSite</b:SourceType>
    <b:Guid>{1AF90689-E376-435C-9F12-DEB741C8A735}</b:Guid>
    <b:Title>Yours Navigation</b:Title>
    <b:YearAccessed>2013</b:YearAccessed>
    <b:MonthAccessed>12</b:MonthAccessed>
    <b:DayAccessed>18</b:DayAccessed>
    <b:URL>http://www.yournavigation.org/ </b:URL>
    <b:RefOrder>7</b:RefOrder>
  </b:Source>
  <b:Source>
    <b:Tag>Clo13</b:Tag>
    <b:SourceType>InternetSite</b:SourceType>
    <b:Guid>{E1B44B62-22D0-4AB2-9065-9994D1CFE1CE}</b:Guid>
    <b:Author>
      <b:Author>
        <b:NameList>
          <b:Person>
            <b:Last>GmbH</b:Last>
            <b:First>CloudMade</b:First>
            <b:Middle>Deutschland</b:Middle>
          </b:Person>
        </b:NameList>
      </b:Author>
    </b:Author>
    <b:Title>CloudMade</b:Title>
    <b:ProductionCompany>CloudMade Deutschland GmbH</b:ProductionCompany>
    <b:YearAccessed>2013</b:YearAccessed>
    <b:MonthAccessed>12</b:MonthAccessed>
    <b:DayAccessed>18</b:DayAccessed>
    <b:URL>http://cloudmade.com/</b:URL>
    <b:RefOrder>8</b:RefOrder>
  </b:Source>
</b:Sources>
</file>

<file path=customXml/item4.xml><?xml version="1.0" encoding="utf-8"?>
<b:Sources xmlns:b="http://schemas.openxmlformats.org/officeDocument/2006/bibliography" xmlns="http://schemas.openxmlformats.org/officeDocument/2006/bibliography" SelectedStyle="\IEEE2006OfficeOnline.xsl" StyleName="IEEE 2006">
  <b:Source>
    <b:Tag>Ama13</b:Tag>
    <b:SourceType>DocumentFromInternetSite</b:SourceType>
    <b:Guid>{C08FDD2B-1488-44FA-A01E-D34E39AE77B1}</b:Guid>
    <b:Title>AmauroMap</b:Title>
    <b:YearAccessed>2013</b:YearAccessed>
    <b:MonthAccessed>11</b:MonthAccessed>
    <b:DayAccessed>26</b:DayAccessed>
    <b:URL>http://deutsch.ceit.at/ceit-alanova/referenzprojekte-alanova/projekte/amauromap</b:URL>
    <b:RefOrder>1</b:RefOrder>
  </b:Source>
  <b:Source>
    <b:Tag>Mov13</b:Tag>
    <b:SourceType>InternetSite</b:SourceType>
    <b:Guid>{EDD838D1-57F3-4792-98FC-FF7286D46907}</b:Guid>
    <b:Title>Movable Type Scripts</b:Title>
    <b:YearAccessed>2013</b:YearAccessed>
    <b:MonthAccessed>12</b:MonthAccessed>
    <b:DayAccessed>13</b:DayAccessed>
    <b:URL>http://www.movable-type.co.uk/scripts/latlong.html</b:URL>
    <b:RefOrder>9</b:RefOrder>
  </b:Source>
  <b:Source>
    <b:Tag>Gui</b:Tag>
    <b:SourceType>InternetSite</b:SourceType>
    <b:Guid>{55D29C62-8375-4704-8C3B-0D629E9E9FE8}</b:Guid>
    <b:Title>Guide4Blind</b:Title>
    <b:URL>http://www.guide4blind.de/</b:URL>
    <b:RefOrder>2</b:RefOrder>
  </b:Source>
  <b:Source>
    <b:Tag>Dat</b:Tag>
    <b:SourceType>InternetSite</b:SourceType>
    <b:Guid>{0BCBECF3-D42F-4B7E-B6FC-B67008DB2D7B}</b:Guid>
    <b:Title>Datenkatalog der Stadt Zürich</b:Title>
    <b:URL>http://data.stadt-zuerich.ch/content/portal/de/index/ogd/daten.html/</b:URL>
    <b:RefOrder>11</b:RefOrder>
  </b:Source>
  <b:Source>
    <b:Tag>Zür</b:Tag>
    <b:SourceType>InternetSite</b:SourceType>
    <b:Guid>{FE0FA7EA-66B4-466D-99A0-A167A52F633A}</b:Guid>
    <b:Title>Züriplan</b:Title>
    <b:URL>http://www.stadtplan.stadt-zuerich.ch/zueriplan/stadtplan.aspx</b:URL>
    <b:RefOrder>12</b:RefOrder>
  </b:Source>
  <b:Source>
    <b:Tag>PNP</b:Tag>
    <b:SourceType>InternetSite</b:SourceType>
    <b:Guid>{F10E33C6-67E1-401C-A2B3-89FBA3152F43}</b:Guid>
    <b:Title>PNPOLY - Point Inclusion in Polygon Test</b:Title>
    <b:URL>http://www.ecse.rpi.edu/Homepages/wrf/Research/Short_Notes/pnpoly.html</b:URL>
    <b:RefOrder>10</b:RefOrder>
  </b:Source>
  <b:Source>
    <b:Tag>Goo13</b:Tag>
    <b:SourceType>InternetSite</b:SourceType>
    <b:Guid>{AF111EB1-1349-49EF-B279-D4E8E9499C9C}</b:Guid>
    <b:Title>Google Maps</b:Title>
    <b:ProductionCompany>Google</b:ProductionCompany>
    <b:YearAccessed>2013</b:YearAccessed>
    <b:MonthAccessed>15</b:MonthAccessed>
    <b:DayAccessed>12</b:DayAccessed>
    <b:URL>https://maps.google.de/</b:URL>
    <b:RefOrder>3</b:RefOrder>
  </b:Source>
  <b:Source>
    <b:Tag>Uni13</b:Tag>
    <b:SourceType>InternetSite</b:SourceType>
    <b:Guid>{DD318940-49B8-489B-B55A-49164700220C}</b:Guid>
    <b:Author>
      <b:Author>
        <b:NameList>
          <b:Person>
            <b:Last>Heidelberg</b:Last>
            <b:First>Universität</b:First>
          </b:Person>
        </b:NameList>
      </b:Author>
    </b:Author>
    <b:Title>Routing der Universität Heidelberg</b:Title>
    <b:ProductionCompany>Universität Heidelberg</b:ProductionCompany>
    <b:YearAccessed>2013</b:YearAccessed>
    <b:MonthAccessed>15</b:MonthAccessed>
    <b:DayAccessed>12</b:DayAccessed>
    <b:URL>http://openrouteservice.org/</b:URL>
    <b:RefOrder>4</b:RefOrder>
  </b:Source>
  <b:Source>
    <b:Tag>Mic13</b:Tag>
    <b:SourceType>InternetSite</b:SourceType>
    <b:Guid>{02C7E0EF-AB90-4BFC-B50A-1904C2471E1E}</b:Guid>
    <b:Author>
      <b:Author>
        <b:NameList>
          <b:Person>
            <b:Last>Microsoft</b:Last>
          </b:Person>
        </b:NameList>
      </b:Author>
    </b:Author>
    <b:Title>Bing Maps</b:Title>
    <b:ProductionCompany>Microsoft</b:ProductionCompany>
    <b:YearAccessed>2013</b:YearAccessed>
    <b:MonthAccessed>12</b:MonthAccessed>
    <b:DayAccessed>15</b:DayAccessed>
    <b:URL>http://www.bing.com/maps/   </b:URL>
    <b:RefOrder>5</b:RefOrder>
  </b:Source>
  <b:Source>
    <b:Tag>Map13</b:Tag>
    <b:SourceType>InternetSite</b:SourceType>
    <b:Guid>{0FE5C55B-0855-4D35-89A1-AFDC8FB8DF9B}</b:Guid>
    <b:Title>MapQuest</b:Title>
    <b:ProductionCompany>MapQuest, Inc.</b:ProductionCompany>
    <b:YearAccessed>2013</b:YearAccessed>
    <b:MonthAccessed>12</b:MonthAccessed>
    <b:DayAccessed>18</b:DayAccessed>
    <b:URL>http://open.mapquestapi.com  </b:URL>
    <b:RefOrder>6</b:RefOrder>
  </b:Source>
  <b:Source>
    <b:Tag>You13</b:Tag>
    <b:SourceType>InternetSite</b:SourceType>
    <b:Guid>{1AF90689-E376-435C-9F12-DEB741C8A735}</b:Guid>
    <b:Title>Yours Navigation</b:Title>
    <b:YearAccessed>2013</b:YearAccessed>
    <b:MonthAccessed>12</b:MonthAccessed>
    <b:DayAccessed>18</b:DayAccessed>
    <b:URL>http://www.yournavigation.org/ </b:URL>
    <b:RefOrder>7</b:RefOrder>
  </b:Source>
  <b:Source>
    <b:Tag>Clo13</b:Tag>
    <b:SourceType>InternetSite</b:SourceType>
    <b:Guid>{E1B44B62-22D0-4AB2-9065-9994D1CFE1CE}</b:Guid>
    <b:Author>
      <b:Author>
        <b:NameList>
          <b:Person>
            <b:Last>GmbH</b:Last>
            <b:First>CloudMade</b:First>
            <b:Middle>Deutschland</b:Middle>
          </b:Person>
        </b:NameList>
      </b:Author>
    </b:Author>
    <b:Title>CloudMade</b:Title>
    <b:ProductionCompany>CloudMade Deutschland GmbH</b:ProductionCompany>
    <b:YearAccessed>2013</b:YearAccessed>
    <b:MonthAccessed>12</b:MonthAccessed>
    <b:DayAccessed>18</b:DayAccessed>
    <b:URL>http://cloudmade.com/</b:URL>
    <b:RefOrder>8</b:RefOrder>
  </b:Source>
</b:Sources>
</file>

<file path=customXml/item5.xml><?xml version="1.0" encoding="utf-8"?>
<b:Sources xmlns:b="http://schemas.openxmlformats.org/officeDocument/2006/bibliography" xmlns="http://schemas.openxmlformats.org/officeDocument/2006/bibliography" SelectedStyle="\IEEE2006OfficeOnline.xsl" StyleName="IEEE 2006">
  <b:Source>
    <b:Tag>Ama13</b:Tag>
    <b:SourceType>DocumentFromInternetSite</b:SourceType>
    <b:Guid>{C08FDD2B-1488-44FA-A01E-D34E39AE77B1}</b:Guid>
    <b:Title>AmauroMap</b:Title>
    <b:YearAccessed>2013</b:YearAccessed>
    <b:MonthAccessed>11</b:MonthAccessed>
    <b:DayAccessed>26</b:DayAccessed>
    <b:URL>http://deutsch.ceit.at/ceit-alanova/referenzprojekte-alanova/projekte/amauromap</b:URL>
    <b:RefOrder>1</b:RefOrder>
  </b:Source>
  <b:Source>
    <b:Tag>Mov13</b:Tag>
    <b:SourceType>InternetSite</b:SourceType>
    <b:Guid>{EDD838D1-57F3-4792-98FC-FF7286D46907}</b:Guid>
    <b:Title>Movable Type Scripts</b:Title>
    <b:YearAccessed>2013</b:YearAccessed>
    <b:MonthAccessed>12</b:MonthAccessed>
    <b:DayAccessed>13</b:DayAccessed>
    <b:URL>http://www.movable-type.co.uk/scripts/latlong.html</b:URL>
    <b:RefOrder>3</b:RefOrder>
  </b:Source>
  <b:Source>
    <b:Tag>Gui</b:Tag>
    <b:SourceType>InternetSite</b:SourceType>
    <b:Guid>{55D29C62-8375-4704-8C3B-0D629E9E9FE8}</b:Guid>
    <b:Title>Guide4Blind</b:Title>
    <b:URL>http://www.guide4blind.de/</b:URL>
    <b:RefOrder>2</b:RefOrder>
  </b:Source>
  <b:Source>
    <b:Tag>Dat</b:Tag>
    <b:SourceType>InternetSite</b:SourceType>
    <b:Guid>{0BCBECF3-D42F-4B7E-B6FC-B67008DB2D7B}</b:Guid>
    <b:Title>Datenkatalog der Stadt Zürich</b:Title>
    <b:URL>http://data.stadt-zuerich.ch/content/portal/de/index/ogd/daten.html/</b:URL>
    <b:RefOrder>4</b:RefOrder>
  </b:Source>
  <b:Source>
    <b:Tag>Zür</b:Tag>
    <b:SourceType>InternetSite</b:SourceType>
    <b:Guid>{FE0FA7EA-66B4-466D-99A0-A167A52F633A}</b:Guid>
    <b:Title>Züriplan</b:Title>
    <b:URL>http://www.stadtplan.stadt-zuerich.ch/zueriplan/stadtplan.aspx</b:URL>
    <b:RefOrder>5</b:RefOrder>
  </b:Source>
  <b:Source>
    <b:Tag>PNP</b:Tag>
    <b:SourceType>InternetSite</b:SourceType>
    <b:Guid>{F10E33C6-67E1-401C-A2B3-89FBA3152F43}</b:Guid>
    <b:Title>PNPOLY - Point Inclusion in Polygon Test</b:Title>
    <b:URL>http://www.ecse.rpi.edu/Homepages/wrf/Research/Short_Notes/pnpoly.html</b:URL>
    <b:RefOrder>6</b:RefOrder>
  </b:Source>
</b:Sources>
</file>

<file path=customXml/item6.xml><?xml version="1.0" encoding="utf-8"?>
<b:Sources xmlns:b="http://schemas.openxmlformats.org/officeDocument/2006/bibliography" xmlns="http://schemas.openxmlformats.org/officeDocument/2006/bibliography" SelectedStyle="\IEEE2006OfficeOnline.xsl" StyleName="IEEE 2006">
  <b:Source>
    <b:Tag>Ama13</b:Tag>
    <b:SourceType>DocumentFromInternetSite</b:SourceType>
    <b:Guid>{C08FDD2B-1488-44FA-A01E-D34E39AE77B1}</b:Guid>
    <b:Title>AmauroMap</b:Title>
    <b:YearAccessed>2013</b:YearAccessed>
    <b:MonthAccessed>11</b:MonthAccessed>
    <b:DayAccessed>26</b:DayAccessed>
    <b:URL>http://deutsch.ceit.at/ceit-alanova/referenzprojekte-alanova/projekte/amauromap</b:URL>
    <b:RefOrder>1</b:RefOrder>
  </b:Source>
  <b:Source>
    <b:Tag>Mov13</b:Tag>
    <b:SourceType>InternetSite</b:SourceType>
    <b:Guid>{EDD838D1-57F3-4792-98FC-FF7286D46907}</b:Guid>
    <b:Title>Movable Type Scripts</b:Title>
    <b:YearAccessed>2013</b:YearAccessed>
    <b:MonthAccessed>12</b:MonthAccessed>
    <b:DayAccessed>13</b:DayAccessed>
    <b:URL>http://www.movable-type.co.uk/scripts/latlong.html</b:URL>
    <b:RefOrder>3</b:RefOrder>
  </b:Source>
  <b:Source>
    <b:Tag>Gui</b:Tag>
    <b:SourceType>InternetSite</b:SourceType>
    <b:Guid>{55D29C62-8375-4704-8C3B-0D629E9E9FE8}</b:Guid>
    <b:Title>Guide4Blind</b:Title>
    <b:URL>http://www.guide4blind.de/</b:URL>
    <b:RefOrder>2</b:RefOrder>
  </b:Source>
  <b:Source>
    <b:Tag>Dat</b:Tag>
    <b:SourceType>InternetSite</b:SourceType>
    <b:Guid>{0BCBECF3-D42F-4B7E-B6FC-B67008DB2D7B}</b:Guid>
    <b:Title>Datenkatalog der Stadt Zürich</b:Title>
    <b:URL>http://data.stadt-zuerich.ch/content/portal/de/index/ogd/daten.html/</b:URL>
    <b:RefOrder>4</b:RefOrder>
  </b:Source>
  <b:Source>
    <b:Tag>Zür</b:Tag>
    <b:SourceType>InternetSite</b:SourceType>
    <b:Guid>{FE0FA7EA-66B4-466D-99A0-A167A52F633A}</b:Guid>
    <b:Title>Züriplan</b:Title>
    <b:URL>http://www.stadtplan.stadt-zuerich.ch/zueriplan/stadtplan.aspx</b:URL>
    <b:RefOrder>5</b:RefOrder>
  </b:Source>
  <b:Source>
    <b:Tag>PNP</b:Tag>
    <b:SourceType>InternetSite</b:SourceType>
    <b:Guid>{F10E33C6-67E1-401C-A2B3-89FBA3152F43}</b:Guid>
    <b:Title>PNPOLY - Point Inclusion in Polygon Test</b:Title>
    <b:URL>http://www.ecse.rpi.edu/Homepages/wrf/Research/Short_Notes/pnpoly.html</b:URL>
    <b:RefOrder>6</b:RefOrder>
  </b:Source>
</b:Sources>
</file>

<file path=customXml/itemProps1.xml><?xml version="1.0" encoding="utf-8"?>
<ds:datastoreItem xmlns:ds="http://schemas.openxmlformats.org/officeDocument/2006/customXml" ds:itemID="{BB41143E-5FB0-4C79-9D5D-EF27469ACF72}">
  <ds:schemaRefs>
    <ds:schemaRef ds:uri="http://schemas.openxmlformats.org/officeDocument/2006/bibliography"/>
  </ds:schemaRefs>
</ds:datastoreItem>
</file>

<file path=customXml/itemProps2.xml><?xml version="1.0" encoding="utf-8"?>
<ds:datastoreItem xmlns:ds="http://schemas.openxmlformats.org/officeDocument/2006/customXml" ds:itemID="{99AD6B6A-2CC7-4749-BB10-E1CDEED15413}">
  <ds:schemaRefs>
    <ds:schemaRef ds:uri="http://schemas.openxmlformats.org/officeDocument/2006/bibliography"/>
  </ds:schemaRefs>
</ds:datastoreItem>
</file>

<file path=customXml/itemProps3.xml><?xml version="1.0" encoding="utf-8"?>
<ds:datastoreItem xmlns:ds="http://schemas.openxmlformats.org/officeDocument/2006/customXml" ds:itemID="{AF61434D-B45F-4E39-A5A4-B26B2D6E7013}">
  <ds:schemaRefs>
    <ds:schemaRef ds:uri="http://schemas.openxmlformats.org/officeDocument/2006/bibliography"/>
  </ds:schemaRefs>
</ds:datastoreItem>
</file>

<file path=customXml/itemProps4.xml><?xml version="1.0" encoding="utf-8"?>
<ds:datastoreItem xmlns:ds="http://schemas.openxmlformats.org/officeDocument/2006/customXml" ds:itemID="{3989DF3F-B8F2-4216-B7D6-8925C56DB9AB}">
  <ds:schemaRefs>
    <ds:schemaRef ds:uri="http://schemas.openxmlformats.org/officeDocument/2006/bibliography"/>
  </ds:schemaRefs>
</ds:datastoreItem>
</file>

<file path=customXml/itemProps5.xml><?xml version="1.0" encoding="utf-8"?>
<ds:datastoreItem xmlns:ds="http://schemas.openxmlformats.org/officeDocument/2006/customXml" ds:itemID="{AA039EB9-CC5D-4A5A-BCD2-4B78309197F9}">
  <ds:schemaRefs>
    <ds:schemaRef ds:uri="http://schemas.openxmlformats.org/officeDocument/2006/bibliography"/>
  </ds:schemaRefs>
</ds:datastoreItem>
</file>

<file path=customXml/itemProps6.xml><?xml version="1.0" encoding="utf-8"?>
<ds:datastoreItem xmlns:ds="http://schemas.openxmlformats.org/officeDocument/2006/customXml" ds:itemID="{AACCA8F8-2ED3-4424-9F46-B61334A8E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15694</Words>
  <Characters>98879</Characters>
  <Application>Microsoft Office Word</Application>
  <DocSecurity>0</DocSecurity>
  <Lines>823</Lines>
  <Paragraphs>228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BTF-RELOADED</Company>
  <LinksUpToDate>false</LinksUpToDate>
  <CharactersWithSpaces>114345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Gwenny</dc:creator>
  <cp:lastModifiedBy>HSR</cp:lastModifiedBy>
  <cp:revision>14</cp:revision>
  <dcterms:created xsi:type="dcterms:W3CDTF">2013-12-18T08:46:00Z</dcterms:created>
  <dcterms:modified xsi:type="dcterms:W3CDTF">2013-12-18T15:16:00Z</dcterms:modified>
</cp:coreProperties>
</file>